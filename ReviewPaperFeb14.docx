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1135DC" w14:textId="77777777" w:rsidR="00B44FE6" w:rsidRDefault="00B44FE6" w:rsidP="00B44FE6">
      <w:pPr>
        <w:spacing w:after="0"/>
      </w:pPr>
      <w:r>
        <w:t xml:space="preserve">Towards a predictive model of species interaction </w:t>
      </w:r>
      <w:proofErr w:type="spellStart"/>
      <w:r>
        <w:t>betadiversity</w:t>
      </w:r>
      <w:proofErr w:type="spellEnd"/>
    </w:p>
    <w:p w14:paraId="054C06C7" w14:textId="77777777" w:rsidR="00B44FE6" w:rsidRDefault="00B44FE6" w:rsidP="00B44FE6">
      <w:pPr>
        <w:spacing w:after="0"/>
      </w:pPr>
      <w:r w:rsidRPr="00B81177">
        <w:t>MS submitted to Ecology Letters in the “</w:t>
      </w:r>
      <w:r>
        <w:t>Perspective</w:t>
      </w:r>
      <w:r w:rsidRPr="00B81177">
        <w:t xml:space="preserve">” category. </w:t>
      </w:r>
    </w:p>
    <w:p w14:paraId="50ACA934" w14:textId="77777777" w:rsidR="00B44FE6" w:rsidRPr="0022597A" w:rsidRDefault="00B44FE6" w:rsidP="00B44FE6">
      <w:pPr>
        <w:spacing w:after="0"/>
        <w:rPr>
          <w:lang w:val="de-CH"/>
        </w:rPr>
      </w:pPr>
      <w:r w:rsidRPr="00024E17">
        <w:rPr>
          <w:lang w:val="de-CH"/>
        </w:rPr>
        <w:t>Catherine H. Graham</w:t>
      </w:r>
      <w:r w:rsidRPr="00024E17">
        <w:rPr>
          <w:vertAlign w:val="superscript"/>
          <w:lang w:val="de-CH"/>
        </w:rPr>
        <w:t>1</w:t>
      </w:r>
      <w:r>
        <w:rPr>
          <w:vertAlign w:val="superscript"/>
          <w:lang w:val="de-CH"/>
        </w:rPr>
        <w:t>^</w:t>
      </w:r>
      <w:r w:rsidRPr="00024E17">
        <w:rPr>
          <w:lang w:val="de-CH"/>
        </w:rPr>
        <w:t xml:space="preserve">* </w:t>
      </w:r>
      <w:proofErr w:type="spellStart"/>
      <w:r w:rsidRPr="00024E17">
        <w:rPr>
          <w:lang w:val="de-CH"/>
        </w:rPr>
        <w:t>and</w:t>
      </w:r>
      <w:proofErr w:type="spellEnd"/>
      <w:r w:rsidRPr="00024E17">
        <w:rPr>
          <w:lang w:val="de-CH"/>
        </w:rPr>
        <w:t xml:space="preserve"> </w:t>
      </w:r>
      <w:r w:rsidRPr="003F21CC">
        <w:rPr>
          <w:lang w:val="de-CH"/>
        </w:rPr>
        <w:t>Ben G. Weinstein</w:t>
      </w:r>
      <w:r w:rsidRPr="006823A5">
        <w:rPr>
          <w:vertAlign w:val="superscript"/>
          <w:lang w:val="de-CH"/>
        </w:rPr>
        <w:t>2</w:t>
      </w:r>
      <w:r>
        <w:rPr>
          <w:vertAlign w:val="superscript"/>
          <w:lang w:val="de-CH"/>
        </w:rPr>
        <w:t>^</w:t>
      </w:r>
    </w:p>
    <w:p w14:paraId="0AE4107A" w14:textId="77777777" w:rsidR="00B44FE6" w:rsidRDefault="00B44FE6" w:rsidP="00B44FE6">
      <w:pPr>
        <w:spacing w:after="0"/>
      </w:pPr>
      <w:r w:rsidRPr="006823A5">
        <w:rPr>
          <w:rFonts w:eastAsiaTheme="minorEastAsia"/>
          <w:vertAlign w:val="superscript"/>
        </w:rPr>
        <w:t>1</w:t>
      </w:r>
      <w:r w:rsidRPr="006823A5">
        <w:rPr>
          <w:rFonts w:eastAsiaTheme="minorEastAsia"/>
        </w:rPr>
        <w:t xml:space="preserve">Swiss Federal Research Institute (WSL), </w:t>
      </w:r>
      <w:proofErr w:type="spellStart"/>
      <w:r w:rsidRPr="006823A5">
        <w:rPr>
          <w:rFonts w:eastAsiaTheme="minorEastAsia"/>
        </w:rPr>
        <w:t>Birmensdorf</w:t>
      </w:r>
      <w:proofErr w:type="spellEnd"/>
      <w:r w:rsidRPr="006823A5">
        <w:rPr>
          <w:rFonts w:eastAsiaTheme="minorEastAsia"/>
        </w:rPr>
        <w:t>, Zurich</w:t>
      </w:r>
      <w:r>
        <w:rPr>
          <w:rFonts w:eastAsiaTheme="minorEastAsia"/>
        </w:rPr>
        <w:t xml:space="preserve">. </w:t>
      </w:r>
      <w:hyperlink r:id="rId6" w:history="1">
        <w:r w:rsidRPr="00EB1E7D">
          <w:rPr>
            <w:rStyle w:val="Hyperlink"/>
          </w:rPr>
          <w:t>catherine.graham@wsl.ch</w:t>
        </w:r>
      </w:hyperlink>
    </w:p>
    <w:p w14:paraId="6A58D0F7" w14:textId="77777777" w:rsidR="00B44FE6" w:rsidRPr="0022597A" w:rsidRDefault="00B44FE6" w:rsidP="00B44FE6">
      <w:pPr>
        <w:spacing w:after="0"/>
      </w:pPr>
      <w:r w:rsidRPr="006823A5">
        <w:rPr>
          <w:vertAlign w:val="superscript"/>
        </w:rPr>
        <w:t>2</w:t>
      </w:r>
      <w:r w:rsidRPr="00046BC7">
        <w:rPr>
          <w:rFonts w:hint="eastAsia"/>
        </w:rPr>
        <w:t>Department of Fisheries and Wildlife, Marine Mammal Institute, Oregon State University, 2030 Marine Science Drive, Newport, OR 97365, USA</w:t>
      </w:r>
      <w:r>
        <w:t xml:space="preserve">. </w:t>
      </w:r>
      <w:r w:rsidRPr="0022597A">
        <w:t>weinsteb@oregonstate.edu</w:t>
      </w:r>
    </w:p>
    <w:p w14:paraId="6C5579DB" w14:textId="77777777" w:rsidR="00B44FE6" w:rsidRDefault="00B44FE6" w:rsidP="00B44FE6">
      <w:pPr>
        <w:spacing w:after="0"/>
      </w:pPr>
      <w:r>
        <w:t xml:space="preserve">*Corresponding author </w:t>
      </w:r>
    </w:p>
    <w:p w14:paraId="2630B681" w14:textId="77777777" w:rsidR="00B44FE6" w:rsidRPr="00B81177" w:rsidRDefault="00B44FE6" w:rsidP="00B44FE6">
      <w:pPr>
        <w:spacing w:after="0"/>
      </w:pPr>
      <w:r>
        <w:t>^ authors contributed equally to this work.</w:t>
      </w:r>
    </w:p>
    <w:p w14:paraId="35D634BA" w14:textId="77777777" w:rsidR="00B44FE6" w:rsidRDefault="00B44FE6" w:rsidP="00B44FE6">
      <w:pPr>
        <w:spacing w:after="0"/>
      </w:pPr>
      <w:r w:rsidRPr="00B81177">
        <w:t xml:space="preserve">Running Title: </w:t>
      </w:r>
      <w:r>
        <w:t xml:space="preserve">Interaction beta-diversity </w:t>
      </w:r>
    </w:p>
    <w:p w14:paraId="75B19072" w14:textId="77777777" w:rsidR="00B44FE6" w:rsidRPr="00B81177" w:rsidRDefault="00B44FE6" w:rsidP="00B44FE6">
      <w:pPr>
        <w:spacing w:after="0"/>
      </w:pPr>
      <w:r w:rsidRPr="00B81177">
        <w:t xml:space="preserve">Keywords: </w:t>
      </w:r>
      <w:r>
        <w:t xml:space="preserve">Bayesian, evolutionary history, interaction beta-diversity, rewiring, scale, turnover </w:t>
      </w:r>
    </w:p>
    <w:p w14:paraId="37FF4D31" w14:textId="77777777" w:rsidR="00B44FE6" w:rsidRPr="00B81177" w:rsidRDefault="00B44FE6" w:rsidP="00B44FE6">
      <w:pPr>
        <w:spacing w:after="0"/>
      </w:pPr>
      <w:r w:rsidRPr="00B81177">
        <w:t>Abstract Length:</w:t>
      </w:r>
      <w:r>
        <w:t xml:space="preserve"> 123</w:t>
      </w:r>
    </w:p>
    <w:p w14:paraId="58411A4E" w14:textId="77777777" w:rsidR="00B44FE6" w:rsidRPr="00B81177" w:rsidRDefault="00B44FE6" w:rsidP="00B44FE6">
      <w:pPr>
        <w:spacing w:after="0"/>
      </w:pPr>
      <w:r w:rsidRPr="00B81177">
        <w:t>Main Text Length:</w:t>
      </w:r>
      <w:r>
        <w:t xml:space="preserve"> 4010</w:t>
      </w:r>
    </w:p>
    <w:p w14:paraId="549B0371" w14:textId="77777777" w:rsidR="00B44FE6" w:rsidRPr="00B81177" w:rsidRDefault="00B44FE6" w:rsidP="00B44FE6">
      <w:pPr>
        <w:spacing w:after="0"/>
      </w:pPr>
      <w:r w:rsidRPr="00B81177">
        <w:t>Number of References:</w:t>
      </w:r>
      <w:r>
        <w:t xml:space="preserve"> 85</w:t>
      </w:r>
    </w:p>
    <w:p w14:paraId="59DFEF79" w14:textId="77777777" w:rsidR="00B44FE6" w:rsidRDefault="00B44FE6" w:rsidP="00B44FE6">
      <w:pPr>
        <w:spacing w:after="0"/>
      </w:pPr>
      <w:r w:rsidRPr="00B81177">
        <w:t>Number of Figures:</w:t>
      </w:r>
      <w:r>
        <w:t xml:space="preserve"> 4</w:t>
      </w:r>
    </w:p>
    <w:p w14:paraId="7EF2E499" w14:textId="77777777" w:rsidR="00B44FE6" w:rsidRPr="00B81177" w:rsidRDefault="00B44FE6" w:rsidP="00B44FE6">
      <w:pPr>
        <w:spacing w:after="0"/>
      </w:pPr>
      <w:r>
        <w:t>Number of Boxes: 1</w:t>
      </w:r>
    </w:p>
    <w:p w14:paraId="4738B426" w14:textId="77777777" w:rsidR="00B44FE6" w:rsidRDefault="00B44FE6" w:rsidP="00B44FE6">
      <w:pPr>
        <w:spacing w:after="0"/>
      </w:pPr>
      <w:r w:rsidRPr="00B81177">
        <w:t xml:space="preserve">Authorship: </w:t>
      </w:r>
      <w:r>
        <w:t>CG, BW</w:t>
      </w:r>
      <w:r w:rsidRPr="00B81177">
        <w:t xml:space="preserve"> developed the conceptual ideas </w:t>
      </w:r>
      <w:r>
        <w:t xml:space="preserve">and </w:t>
      </w:r>
      <w:r w:rsidRPr="00B81177">
        <w:t>wrote the MS.</w:t>
      </w:r>
    </w:p>
    <w:p w14:paraId="6563E54D" w14:textId="77777777" w:rsidR="00B44FE6" w:rsidRPr="00B81177" w:rsidRDefault="00B44FE6" w:rsidP="00B44FE6">
      <w:pPr>
        <w:spacing w:after="0"/>
      </w:pPr>
      <w:r>
        <w:t>Data Accessibility: Should the manuscript be accepted, we will place all data in DRYAD for archiving.</w:t>
      </w:r>
    </w:p>
    <w:p w14:paraId="4460B076" w14:textId="77777777" w:rsidR="00B44FE6" w:rsidRDefault="00B44FE6" w:rsidP="00B44FE6">
      <w:pPr>
        <w:spacing w:after="0" w:line="240" w:lineRule="auto"/>
        <w:rPr>
          <w:b/>
          <w:sz w:val="28"/>
        </w:rPr>
      </w:pPr>
      <w:r>
        <w:br w:type="page"/>
      </w:r>
    </w:p>
    <w:p w14:paraId="4C5E7183" w14:textId="77777777" w:rsidR="00B44FE6" w:rsidRDefault="00B44FE6" w:rsidP="00B44FE6">
      <w:pPr>
        <w:pStyle w:val="Heading1"/>
        <w:spacing w:before="0" w:after="0" w:line="480" w:lineRule="auto"/>
      </w:pPr>
      <w:r w:rsidRPr="00A74A7B">
        <w:lastRenderedPageBreak/>
        <w:t>ABSTRACT</w:t>
      </w:r>
    </w:p>
    <w:p w14:paraId="5E3595D7" w14:textId="77777777" w:rsidR="00B44FE6" w:rsidRDefault="00B44FE6" w:rsidP="00B44FE6">
      <w:pPr>
        <w:spacing w:after="0"/>
      </w:pPr>
      <w:r w:rsidRPr="006B5CC8">
        <w:t>Species interactions</w:t>
      </w:r>
      <w:r>
        <w:t xml:space="preserve"> </w:t>
      </w:r>
      <w:r w:rsidRPr="006B5CC8">
        <w:t>are fundamental to community dynamics and ecosystem processes.</w:t>
      </w:r>
      <w:r w:rsidRPr="006B5CC8" w:rsidDel="006B5CC8">
        <w:t xml:space="preserve"> </w:t>
      </w:r>
      <w:r w:rsidRPr="006B5CC8">
        <w:t>Despite significant progress in describing the connections</w:t>
      </w:r>
      <w:r>
        <w:t xml:space="preserve"> among species, we lack a comprehensive view of when interactions should change across time and space. By focusing on interaction beta-diversity, which considers both spatial and temporal species turnover and the change in the intensity of interactions, we can </w:t>
      </w:r>
      <w:r w:rsidRPr="00DE7E00">
        <w:t>connect</w:t>
      </w:r>
      <w:r>
        <w:t xml:space="preserve"> changes in local interactions with regional biodiversity</w:t>
      </w:r>
      <w:r>
        <w:rPr>
          <w:rStyle w:val="CommentReference"/>
        </w:rPr>
        <w:t>.</w:t>
      </w:r>
      <w:r>
        <w:t xml:space="preserve"> Here we discuss the biological insights and methodological concepts surrounding interaction beta-diversity, as well as outline a Bayesian approach to predicting species interaction intensity based on the biotic and abiotic environment. Integrating statistical models of local interactions with biogeographic and evolutionary histories of co-occurring species will provide new insight into the mechanisms that drive variation in patterns of biodiversity. </w:t>
      </w:r>
    </w:p>
    <w:p w14:paraId="48C23E7C" w14:textId="77777777" w:rsidR="00B44FE6" w:rsidRPr="00A74A7B" w:rsidRDefault="00B44FE6" w:rsidP="00B44FE6">
      <w:pPr>
        <w:spacing w:after="0"/>
      </w:pPr>
      <w:r>
        <w:br w:type="page"/>
      </w:r>
    </w:p>
    <w:p w14:paraId="5EE3EBAB" w14:textId="77777777" w:rsidR="00B44FE6" w:rsidRDefault="00B44FE6" w:rsidP="00B44FE6">
      <w:pPr>
        <w:pStyle w:val="Heading1"/>
        <w:spacing w:before="0" w:after="0" w:line="480" w:lineRule="auto"/>
      </w:pPr>
      <w:r>
        <w:lastRenderedPageBreak/>
        <w:t>INTRODUCTION</w:t>
      </w:r>
    </w:p>
    <w:p w14:paraId="68D4EA0B" w14:textId="7F35E4B3" w:rsidR="00B44FE6" w:rsidRDefault="00B44FE6" w:rsidP="00B44FE6">
      <w:r w:rsidRPr="00712838">
        <w:t xml:space="preserve">Patterns of species diversity are caused by multiple ecological, evolutionary and biogeographic processes acting </w:t>
      </w:r>
      <w:r>
        <w:t>across</w:t>
      </w:r>
      <w:r w:rsidRPr="00712838">
        <w:t xml:space="preserve"> spatial, temporal and phylogenetic scales. Given this complexity, most </w:t>
      </w:r>
      <w:r>
        <w:t>attempts</w:t>
      </w:r>
      <w:r w:rsidRPr="00712838">
        <w:t xml:space="preserve"> to </w:t>
      </w:r>
      <w:r>
        <w:t xml:space="preserve">explore the </w:t>
      </w:r>
      <w:r w:rsidR="004F713F">
        <w:t>causes of ecological</w:t>
      </w:r>
      <w:r>
        <w:t xml:space="preserve"> </w:t>
      </w:r>
      <w:r w:rsidRPr="00712838">
        <w:t xml:space="preserve">diversity </w:t>
      </w:r>
      <w:r>
        <w:t>focus</w:t>
      </w:r>
      <w:r w:rsidRPr="00712838">
        <w:t xml:space="preserve"> on single trophic levels</w:t>
      </w:r>
      <w:r>
        <w:t>, ignoring the added complexity of species interactions. However, acknowledging that nature is interconnected and multiple species should be considered simultaneously, recent work has emphasized the spatial and temporal variation in species interactions (i.e., interaction beta-diversity, cite). Attempts to understand this variation have yielded a myriad of results. In some cases, interaction beta-diversity appears to be driven by species turnover, which depends largely on the environmental tolerances, phenology and dispersal ability of interacting partners (</w:t>
      </w:r>
      <w:r w:rsidRPr="00B75D8C">
        <w:rPr>
          <w:noProof/>
        </w:rPr>
        <w:t xml:space="preserve">Trojelsgaard </w:t>
      </w:r>
      <w:r w:rsidRPr="00B75D8C">
        <w:rPr>
          <w:i/>
          <w:noProof/>
        </w:rPr>
        <w:t>et al.</w:t>
      </w:r>
      <w:r w:rsidRPr="00B75D8C">
        <w:rPr>
          <w:noProof/>
        </w:rPr>
        <w:t xml:space="preserve"> </w:t>
      </w:r>
      <w:proofErr w:type="gramStart"/>
      <w:r w:rsidRPr="00B75D8C">
        <w:rPr>
          <w:noProof/>
        </w:rPr>
        <w:t>2015</w:t>
      </w:r>
      <w:r>
        <w:rPr>
          <w:noProof/>
        </w:rPr>
        <w:t>)</w:t>
      </w:r>
      <w:r>
        <w:t>(</w:t>
      </w:r>
      <w:proofErr w:type="gramEnd"/>
      <w:r w:rsidRPr="00A12E28">
        <w:rPr>
          <w:noProof/>
        </w:rPr>
        <w:t>Miller-Struttmann &amp; Galen 2014</w:t>
      </w:r>
      <w:r>
        <w:rPr>
          <w:noProof/>
        </w:rPr>
        <w:t xml:space="preserve">, </w:t>
      </w:r>
      <w:r w:rsidRPr="003354B3">
        <w:rPr>
          <w:rFonts w:ascii="Calibri" w:hAnsi="Calibri" w:cs="Times New Roman"/>
          <w:noProof/>
          <w:color w:val="262626"/>
        </w:rPr>
        <w:t xml:space="preserve">Kemp </w:t>
      </w:r>
      <w:r w:rsidRPr="003354B3">
        <w:rPr>
          <w:rFonts w:ascii="Calibri" w:hAnsi="Calibri" w:cs="Times New Roman"/>
          <w:i/>
          <w:noProof/>
          <w:color w:val="262626"/>
        </w:rPr>
        <w:t>et al.</w:t>
      </w:r>
      <w:r w:rsidRPr="003354B3">
        <w:rPr>
          <w:rFonts w:ascii="Calibri" w:hAnsi="Calibri" w:cs="Times New Roman"/>
          <w:noProof/>
          <w:color w:val="262626"/>
        </w:rPr>
        <w:t xml:space="preserve"> 2017</w:t>
      </w:r>
      <w:r>
        <w:rPr>
          <w:rFonts w:ascii="Calibri" w:hAnsi="Calibri" w:cs="Times New Roman"/>
          <w:noProof/>
          <w:color w:val="262626"/>
        </w:rPr>
        <w:t>). Alternatively,</w:t>
      </w:r>
      <w:r>
        <w:t xml:space="preserve"> </w:t>
      </w:r>
      <w:r w:rsidRPr="000B68B4">
        <w:rPr>
          <w:rFonts w:cs="Times New Roman"/>
          <w:color w:val="262526"/>
        </w:rPr>
        <w:t xml:space="preserve">co-occurring species may interact differently over </w:t>
      </w:r>
      <w:r>
        <w:rPr>
          <w:rFonts w:cs="Times New Roman"/>
          <w:color w:val="262526"/>
        </w:rPr>
        <w:t>space and time</w:t>
      </w:r>
      <w:r w:rsidRPr="000B68B4">
        <w:rPr>
          <w:rFonts w:cs="Times New Roman"/>
          <w:color w:val="262526"/>
        </w:rPr>
        <w:t xml:space="preserve"> </w:t>
      </w:r>
      <w:r>
        <w:rPr>
          <w:rFonts w:cs="Times New Roman"/>
          <w:color w:val="262526"/>
        </w:rPr>
        <w:t>(</w:t>
      </w:r>
      <w:commentRangeStart w:id="0"/>
      <w:r>
        <w:rPr>
          <w:rFonts w:cs="Times New Roman"/>
          <w:color w:val="262526"/>
        </w:rPr>
        <w:t>i.e., rewiring</w:t>
      </w:r>
      <w:commentRangeEnd w:id="0"/>
      <w:r>
        <w:rPr>
          <w:rStyle w:val="CommentReference"/>
        </w:rPr>
        <w:commentReference w:id="0"/>
      </w:r>
      <w:r>
        <w:rPr>
          <w:rFonts w:cs="Times New Roman"/>
          <w:color w:val="262526"/>
        </w:rPr>
        <w:t xml:space="preserve">) as a result of changes in </w:t>
      </w:r>
      <w:r>
        <w:t xml:space="preserve">the benefits and costs associated with a given interaction </w:t>
      </w:r>
      <w:commentRangeStart w:id="1"/>
      <w:r>
        <w:fldChar w:fldCharType="begin" w:fldLock="1"/>
      </w:r>
      <w:r>
        <w:instrText>ADDIN CSL_CITATION { "citationItems" : [ { "id" : "ITEM-1", "itemData" : { "DOI" : "10.1111/1365-2656.12509", "ISSN" : "00218790", "PMID" : "26931495", "abstract" : "1.A major challenge in evolutionary ecology is to understand how coevolutionary processes shape patterns of interactions between species at community level. Pollination of flowers with long corolla tubes by long-tongued hawkmoths has been invoked as a showcase model of coevolution. Recently, optimal foraging models have predicted that there might be a close association between mouthparts length and the corolla depth of the visited flowers, thus favouring trait convergence and specialisation at community level. 2.Here, we assessed whether hawkmoths more frequently pollinate plants with floral tube lengths similar to their proboscis lengths (morphological match hypothesis) against abundance-based processes (neutral hypothesis) and ecological trait mismatches constraints (forbidden links hypothesis), in structuring hawkmoth-plant mutualistic networks from five communities in four biogeographical regions of South America. 3.We found convergence in morphological traits across the five communities and that the distribution of morphological differences between hawkmoths and plants is consistent with expectations under the morphological match hypothesis in three of the five communities. In the two remaining communities, which are ecotones between two distinct biogeographic areas, interactions are better predicted by the neutral hypothesis. 4.Our findings are consistent with the idea that diffuse coevolution drives the evolution of extremely long proboscises and flower tubes, and highlight the importance of morphological traits, beyond the forbidden links hypothesis, in structuring interactions between mutualistic partners, revealing that the role of niche-based processes can be much more complex than previously known. This article is protected by copyright. All rights reserved.", "author" : [ { "dropping-particle" : "", "family" : "Sazatornil", "given" : "Federico D.", "non-dropping-particle" : "", "parse-names" : false, "suffix" : "" }, { "dropping-particle" : "", "family" : "Mor\u00e9", "given" : "Marcela", "non-dropping-particle" : "", "parse-names" : false, "suffix" : "" }, { "dropping-particle" : "", "family" : "Benitez-Vieyra", "given" : "Santiago", "non-dropping-particle" : "", "parse-names" : false, "suffix" : "" }, { "dropping-particle" : "", "family" : "Cocucci", "given" : "Andrea A.", "non-dropping-particle" : "", "parse-names" : false, "suffix" : "" }, { "dropping-particle" : "", "family" : "Kitching", "given" : "Ian J.", "non-dropping-particle" : "", "parse-names" : false, "suffix" : "" }, { "dropping-particle" : "", "family" : "Schlumpberger", "given" : "Boris O.", "non-dropping-particle" : "", "parse-names" : false, "suffix" : "" }, { "dropping-particle" : "", "family" : "Oliveira", "given" : "Paulo E.", "non-dropping-particle" : "", "parse-names" : false, "suffix" : "" }, { "dropping-particle" : "", "family" : "Sazima", "given" : "Marlies", "non-dropping-particle" : "", "parse-names" : false, "suffix" : "" }, { "dropping-particle" : "", "family" : "Amorim", "given" : "Felipe W.", "non-dropping-particle" : "", "parse-names" : false, "suffix" : "" } ], "container-title" : "Journal of Animal Ecology", "editor" : [ { "dropping-particle" : "", "family" : "Stouffer", "given" : "Daniel", "non-dropping-particle" : "", "parse-names" : false, "suffix" : "" } ], "id" : "ITEM-1", "issue" : "6", "issued" : { "date-parts" : [ [ "2016", "11" ] ] }, "page" : "1586-1594", "title" : "Beyond neutral and forbidden links: morphological matches and the assembly of mutualistic hawkmoth-plant networks", "type" : "article-journal", "volume" : "85" }, "uris" : [ "http://www.mendeley.com/documents/?uuid=38a85c3d-4c90-4cba-9345-37a7adf269a2" ] }, { "id" : "ITEM-2", "itemData" : { "DOI" : "10.1111/1365-2435.12666", "ISBN" : "9788578110796", "ISSN" : "13652435", "PMID" : "25246403", "abstract" : "Species interactions, ranging from antagonisms to mutualisms, form the architecture of biodiversity and determine ecosystem functioning. Understanding the rules responsible for who interacts with whom, as well as the functional consequences of these interspecific interactions, is central to predict community dynamics and stability. Species traits sensu lato may affect different ecological processes by determining species interactions through a two-step process. First, ecological and life-history traits govern species distributions and abundance, and hence determine species co-occurrence and the potential for species to interact. Secondly, morphological or physiological traits between co-occurring potential interaction partners should match for the realization of an interaction. Here, we review recent advances on predicting interactions from species co-occurrence and develop a probabilistic model for inferring trait matching. The models proposed here integrate both neutral and trait-matching constraints, while using only information about known interactions, thereby overcoming problems originating from undersampling of rare interactions (i.e. missing links). They can easily accommodate qualitative or quantitative data and can incorporate trait variation within species, such as values that vary along developmental stages or environmental gradients. We use three case studies to show that the proposed models can detect strong trait matching (e.g. predator\u2013prey system), relaxed trait matching (e.g. herbivore\u2013plant system) and barrier trait matching (e.g. plant\u2013pollinator systems). Only by elucidating which species traits are important in each process (i.e. in determining interaction establishment and frequency), we can advance in explaining how species interact and the consequences of these interactions for ecosystem functioning.", "author" : [ { "dropping-particle" : "", "family" : "Bartomeus", "given" : "Ignasi", "non-dropping-particle" : "", "parse-names" : false, "suffix" : "" }, { "dropping-particle" : "", "family" : "Gravel", "given" : "Dominique", "non-dropping-particle" : "", "parse-names" : false, "suffix" : "" }, { "dropping-particle" : "", "family" : "Tylianakis", "given" : "Jason M.", "non-dropping-particle" : "", "parse-names" : false, "suffix" : "" }, { "dropping-particle" : "", "family" : "Aizen", "given" : "Marcelo A.", "non-dropping-particle" : "", "parse-names" : false, "suffix" : "" }, { "dropping-particle" : "", "family" : "Dickie", "given" : "Ian A.", "non-dropping-particle" : "", "parse-names" : false, "suffix" : "" }, { "dropping-particle" : "", "family" : "Bernard-Verdier", "given" : "Maud", "non-dropping-particle" : "", "parse-names" : false, "suffix" : "" } ], "container-title" : "Functional Ecology", "id" : "ITEM-2", "issue" : "12", "issued" : { "date-parts" : [ [ "2016" ] ] }, "page" : "1894-1903", "title" : "A common framework for identifying linkage rules across different types of interactions", "type" : "article-journal", "volume" : "30" }, "uris" : [ "http://www.mendeley.com/documents/?uuid=9896890d-f928-4d80-b03e-2e566ef6a494" ] } ], "mendeley" : { "formattedCitation" : "(Bartomeus &lt;i&gt;et al.&lt;/i&gt; 2016; Sazatornil &lt;i&gt;et al.&lt;/i&gt; 2016)", "plainTextFormattedCitation" : "(Bartomeus et al. 2016; Sazatornil et al. 2016)", "previouslyFormattedCitation" : "(Bartomeus &lt;i&gt;et al.&lt;/i&gt; 2016; Sazatornil &lt;i&gt;et al.&lt;/i&gt; 2016)" }, "properties" : { "noteIndex" : 6 }, "schema" : "https://github.com/citation-style-language/schema/raw/master/csl-citation.json" }</w:instrText>
      </w:r>
      <w:r>
        <w:fldChar w:fldCharType="separate"/>
      </w:r>
      <w:r w:rsidRPr="00094557">
        <w:rPr>
          <w:noProof/>
        </w:rPr>
        <w:t xml:space="preserve">(Bartomeus </w:t>
      </w:r>
      <w:r w:rsidRPr="00094557">
        <w:rPr>
          <w:i/>
          <w:noProof/>
        </w:rPr>
        <w:t>et al.</w:t>
      </w:r>
      <w:r w:rsidRPr="00094557">
        <w:rPr>
          <w:noProof/>
        </w:rPr>
        <w:t xml:space="preserve"> 2016; Sazatornil </w:t>
      </w:r>
      <w:r w:rsidRPr="00094557">
        <w:rPr>
          <w:i/>
          <w:noProof/>
        </w:rPr>
        <w:t>et al.</w:t>
      </w:r>
      <w:r w:rsidRPr="00094557">
        <w:rPr>
          <w:noProof/>
        </w:rPr>
        <w:t xml:space="preserve"> 2016)</w:t>
      </w:r>
      <w:r>
        <w:fldChar w:fldCharType="end"/>
      </w:r>
      <w:commentRangeEnd w:id="1"/>
      <w:r w:rsidR="004B3E0F">
        <w:rPr>
          <w:rStyle w:val="CommentReference"/>
        </w:rPr>
        <w:commentReference w:id="1"/>
      </w:r>
      <w:r>
        <w:t>. Given that distinct</w:t>
      </w:r>
      <w:r w:rsidRPr="000B68B4">
        <w:t xml:space="preserve"> mechanisms</w:t>
      </w:r>
      <w:r>
        <w:t>,</w:t>
      </w:r>
      <w:r w:rsidRPr="000B68B4">
        <w:t xml:space="preserve"> </w:t>
      </w:r>
      <w:r>
        <w:t xml:space="preserve">acting at different scales, </w:t>
      </w:r>
      <w:r w:rsidRPr="000B68B4">
        <w:t>lead to observed pattern</w:t>
      </w:r>
      <w:r>
        <w:t xml:space="preserve">s of interaction beta-diversity </w:t>
      </w:r>
      <w:r>
        <w:fldChar w:fldCharType="begin" w:fldLock="1"/>
      </w:r>
      <w:r>
        <w:instrText>ADDIN CSL_CITATION { "citationItems" : [ { "id" : "ITEM-1", "itemData" : { "DOI" : "10.1111/ele.12157", "ISBN" : "1461-0248", "ISSN" : "1461023X", "PMID" : "23910482", "abstract" : "Recent functional trait studies have shown that trait differences may favour certain species (environmental filtering) while simultaneously preventing competitive exclusion (niche partitioning). However, phenomenological trait-dispersion analyses do not identify the mechanisms that generate niche partitioning, preventing trait-based prediction of future changes in biodiversity. We argue that such predictions require linking functional traits with recognised coexistence mechanisms involving spatial or temporal environmental heterogeneity, resource partitioning and natural enemies. We first demonstrate the limitations of phenomenological approaches using simulations, and then (1) propose trait-based tests of coexistence, (2) generate hypotheses about which plant functional traits are likely to interact with particular mechanisms and (3) review the literature for evidence for these hypotheses. Theory and data suggest that all four classes of coexistence mechanisms could act on functional trait variation, but some mechanisms will be stronger and more widespread than others. The highest priority for future research is studies of interactions between environmental heterogeneity and trait variation that measure environmental variables at within-community scales and quantify species' responses to the environment in the absence of competition. Evidence that similar trait-based coexistence mechanisms operate in many ecosystems would simplify biodiversity forecasting and represent a rare victory for generality over contingency in community ecology.", "author" : [ { "dropping-particle" : "", "family" : "Adler", "given" : "Peter B.", "non-dropping-particle" : "", "parse-names" : false, "suffix" : "" }, { "dropping-particle" : "", "family" : "Fajardo", "given" : "Alex", "non-dropping-particle" : "", "parse-names" : false, "suffix" : "" }, { "dropping-particle" : "", "family" : "Kleinhesselink", "given" : "Andrew R.", "non-dropping-particle" : "", "parse-names" : false, "suffix" : "" }, { "dropping-particle" : "", "family" : "Kraft", "given" : "Nathan J B", "non-dropping-particle" : "", "parse-names" : false, "suffix" : "" } ], "container-title" : "Ecology Letters", "id" : "ITEM-1", "issue" : "10", "issued" : { "date-parts" : [ [ "2013", "8", "4" ] ] }, "page" : "1294-1306", "title" : "Trait-based tests of coexistence mechanisms", "type" : "article-journal", "volume" : "16" }, "uris" : [ "http://www.mendeley.com/documents/?uuid=0c9ac055-61de-407c-9a05-46f140600384" ] }, { "id" : "ITEM-2", "itemData" : { "DOI" : "10.1111/j.1461-0248.2010.01509.x", "ISBN" : "1461-023X", "ISSN" : "1461023X", "PMID" : "20576030", "abstract" : "Though many processes are involved in determining which species coexist and assemble into communities, competition is among the best studied. One hypothesis about competition's contribution to community assembly is that more closely related species are less likely to coexist. Though empirical evidence for this hypothesis is mixed, it remains a common assumption in certain phylogenetic approaches for inferring the effects of environmental filtering and competitive exclusion. Here, we relate modern coexistence theory to phylogenetic community assembly approaches to refine expectations for how species relatedness influences the outcome of competition. We argue that two types of species differences determine competitive exclusion with opposing effects on relatedness patterns. Importantly, this means that competition can sometimes eliminate more different and less related taxa, even when the traits underlying the relevant species differences are phylogenetically conserved. Our argument leads to a reinterpretation of the assembly processes inferred from community phylogenetic structure.", "author" : [ { "dropping-particle" : "", "family" : "Mayfield", "given" : "Margaret M.", "non-dropping-particle" : "", "parse-names" : false, "suffix" : "" }, { "dropping-particle" : "", "family" : "Levine", "given" : "Jonathan M.", "non-dropping-particle" : "", "parse-names" : false, "suffix" : "" } ], "container-title" : "Ecology Letters", "id" : "ITEM-2", "issue" : "9", "issued" : { "date-parts" : [ [ "2010" ] ] }, "page" : "1085-1093", "title" : "Opposing effects of competitive exclusion on the phylogenetic structure of communities", "type" : "article-journal", "volume" : "13" }, "uris" : [ "http://www.mendeley.com/documents/?uuid=713aa947-d735-48a6-b7b7-633221a64d51" ] }, { "id" : "ITEM-3", "itemData" : { "DOI" : "10.1111/1365-2435.12345", "author" : [ { "dropping-particle" : "", "family" : "Kraft", "given" : "Nathan J B", "non-dropping-particle" : "", "parse-names" : false, "suffix" : "" }, { "dropping-particle" : "", "family" : "Adler", "given" : "Peter B", "non-dropping-particle" : "", "parse-names" : false, "suffix" : "" }, { "dropping-particle" : "", "family" : "Godoy", "given" : "Oscar", "non-dropping-particle" : "", "parse-names" : false, "suffix" : "" }, { "dropping-particle" : "", "family" : "James", "given" : "Emily C", "non-dropping-particle" : "", "parse-names" : false, "suffix" : "" }, { "dropping-particle" : "", "family" : "Fuller", "given" : "Steve", "non-dropping-particle" : "", "parse-names" : false, "suffix" : "" }, { "dropping-particle" : "", "family" : "Levine", "given" : "Jonathan M", "non-dropping-particle" : "", "parse-names" : false, "suffix" : "" } ], "id" : "ITEM-3", "issued" : { "date-parts" : [ [ "2014" ] ] }, "title" : "Community assembly , coexistence and the environmental fi ltering metaphor", "type" : "article-journal" }, "uris" : [ "http://www.mendeley.com/documents/?uuid=a2440e41-f1ba-42e4-81c2-0fed1a435f71" ] } ], "mendeley" : { "formattedCitation" : "(Mayfield &amp; Levine 2010; Adler &lt;i&gt;et al.&lt;/i&gt; 2013; Kraft &lt;i&gt;et al.&lt;/i&gt; 2014)", "plainTextFormattedCitation" : "(Mayfield &amp; Levine 2010; Adler et al. 2013; Kraft et al. 2014)", "previouslyFormattedCitation" : "(Mayfield &amp; Levine 2010; Adler &lt;i&gt;et al.&lt;/i&gt; 2013; Kraft &lt;i&gt;et al.&lt;/i&gt; 2014)" }, "properties" : { "noteIndex" : 2 }, "schema" : "https://github.com/citation-style-language/schema/raw/master/csl-citation.json" }</w:instrText>
      </w:r>
      <w:r>
        <w:fldChar w:fldCharType="separate"/>
      </w:r>
      <w:r w:rsidRPr="0073562D">
        <w:rPr>
          <w:noProof/>
        </w:rPr>
        <w:t xml:space="preserve">(Mayfield &amp; Levine 2010; Adler </w:t>
      </w:r>
      <w:r w:rsidRPr="0073562D">
        <w:rPr>
          <w:i/>
          <w:noProof/>
        </w:rPr>
        <w:t>et al.</w:t>
      </w:r>
      <w:r w:rsidRPr="0073562D">
        <w:rPr>
          <w:noProof/>
        </w:rPr>
        <w:t xml:space="preserve"> 2013; Kraft </w:t>
      </w:r>
      <w:r w:rsidRPr="0073562D">
        <w:rPr>
          <w:i/>
          <w:noProof/>
        </w:rPr>
        <w:t>et al.</w:t>
      </w:r>
      <w:r w:rsidRPr="0073562D">
        <w:rPr>
          <w:noProof/>
        </w:rPr>
        <w:t xml:space="preserve"> 2014)</w:t>
      </w:r>
      <w:r>
        <w:fldChar w:fldCharType="end"/>
      </w:r>
      <w:r w:rsidRPr="000B68B4">
        <w:t xml:space="preserve">, </w:t>
      </w:r>
      <w:r>
        <w:t>it has been challenging to develop models that embrace this complexity. Further, despite significant methodological advances (cite), we lack a conceptual and statistical tool box to rigorously predict spatial and temporal variation in species interactions. Here we use ecological theory and hierarchical Bayesian models to develop a predictive model of species interactions, emphasizing mutualistic interactions. We explore this approach using a five-year time series of Ecuadorian hummingbirds and their food plants (Box 1).</w:t>
      </w:r>
    </w:p>
    <w:p w14:paraId="4B23898D" w14:textId="77777777" w:rsidR="00B44FE6" w:rsidRDefault="00B44FE6" w:rsidP="00B44FE6"/>
    <w:p w14:paraId="2D60D318" w14:textId="77777777" w:rsidR="00B44FE6" w:rsidRDefault="00B44FE6" w:rsidP="00B44FE6">
      <w:pPr>
        <w:rPr>
          <w:b/>
        </w:rPr>
      </w:pPr>
      <w:r>
        <w:rPr>
          <w:b/>
        </w:rPr>
        <w:lastRenderedPageBreak/>
        <w:t>ELEMENTS OF A PREDICTIVE MODEL</w:t>
      </w:r>
      <w:r w:rsidRPr="0098697A">
        <w:rPr>
          <w:b/>
        </w:rPr>
        <w:t xml:space="preserve"> OF SPECIES INTERATIONS </w:t>
      </w:r>
    </w:p>
    <w:p w14:paraId="768F16A2" w14:textId="77777777" w:rsidR="00B44FE6" w:rsidRDefault="00B44FE6" w:rsidP="00B44FE6">
      <w:r>
        <w:t>Our vision for modeling spatial and temporal variation in species interactions has three key inter-related elements: it is predictive, it focuses on modeling pairwise interactions and it explicitly incorporates sampling uncertainty. Several of these elements have been discussed in the literature, but it is the synthesis of all three aspects that makes our approach unique and timely. Further, we provide a worked example to help move the field from a somewhat theoretical focus to a more data driven endeavor to begin to assess the generality of network theory and the consistency of interaction data over time.</w:t>
      </w:r>
    </w:p>
    <w:p w14:paraId="6A6439AA" w14:textId="77777777" w:rsidR="00B44FE6" w:rsidRPr="0098697A" w:rsidRDefault="00B44FE6" w:rsidP="00B44FE6">
      <w:pPr>
        <w:ind w:firstLine="720"/>
      </w:pPr>
      <w:r>
        <w:t>Our approach focuses on predicting the presence of species interactions in response to the biotic and abiotic environment, rather than exploring the fit of a model to the data used to estimate model parameters. By focusing on prediction, we can assess the generality of ecological mechanisms underlying species interactions. Solely relying on the fit of the model based on observed data risks making the assumption that because a given model best explains our observed interactions, it will generalize through space or time or to new taxa. Using prediction, we can explicitly test this assumption by assessing the predictive error using data withheld from model training.</w:t>
      </w:r>
    </w:p>
    <w:p w14:paraId="22050F7E" w14:textId="38DFC369" w:rsidR="00B44FE6" w:rsidRDefault="00B44FE6" w:rsidP="00B44FE6">
      <w:pPr>
        <w:spacing w:after="0"/>
        <w:ind w:firstLine="720"/>
      </w:pPr>
      <w:r>
        <w:t>Second, mechanisms governing interactions should be analyzed on a pairwise basis</w:t>
      </w:r>
      <w:r w:rsidR="004B3E0F">
        <w:t>.</w:t>
      </w:r>
      <w:r>
        <w:t xml:space="preserve"> </w:t>
      </w:r>
      <w:r w:rsidR="004B3E0F">
        <w:t>T</w:t>
      </w:r>
      <w:r>
        <w:t>he existence of an interaction is determined by the balance between the cost of searching for and interacting with a specific partner, and the benefit gained from this interaction (</w:t>
      </w:r>
      <w:commentRangeStart w:id="2"/>
      <w:r w:rsidRPr="001B068C">
        <w:rPr>
          <w:noProof/>
          <w:highlight w:val="lightGray"/>
        </w:rPr>
        <w:t>Spiesman</w:t>
      </w:r>
      <w:commentRangeEnd w:id="2"/>
      <w:r>
        <w:rPr>
          <w:rStyle w:val="CommentReference"/>
        </w:rPr>
        <w:commentReference w:id="2"/>
      </w:r>
      <w:r w:rsidRPr="001B068C">
        <w:rPr>
          <w:noProof/>
          <w:highlight w:val="lightGray"/>
        </w:rPr>
        <w:t xml:space="preserve"> &amp; Gratton 2016; Valdovinos </w:t>
      </w:r>
      <w:r w:rsidRPr="001B068C">
        <w:rPr>
          <w:i/>
          <w:noProof/>
          <w:highlight w:val="lightGray"/>
        </w:rPr>
        <w:t>et al.</w:t>
      </w:r>
      <w:r w:rsidRPr="001B068C">
        <w:rPr>
          <w:noProof/>
          <w:highlight w:val="lightGray"/>
        </w:rPr>
        <w:t xml:space="preserve"> 2016</w:t>
      </w:r>
      <w:r>
        <w:rPr>
          <w:noProof/>
        </w:rPr>
        <w:t>)</w:t>
      </w:r>
      <w:r>
        <w:t xml:space="preserve">. The outcome of this balance leads to, often unmeasured, fitness benefits. That interactions are a product of adaptations of each partner species has long been established in the behavioral and evolutionary literature (cite) however, our emphasis on </w:t>
      </w:r>
      <w:r>
        <w:lastRenderedPageBreak/>
        <w:t xml:space="preserve">analyzing pairwise interactions (i.e., the probability of interaction links) is in contrast with some current attempts to quantify interaction beta-diversity. Perhaps the most common approach extends measures of </w:t>
      </w:r>
      <w:r>
        <w:rPr>
          <w:u w:color="243778"/>
        </w:rPr>
        <w:t xml:space="preserve">compositional beta-diversity to evaluate the proportion of change in interactions explained by change in species composition or change in interactions </w:t>
      </w:r>
      <w:r>
        <w:rPr>
          <w:u w:color="243778"/>
        </w:rPr>
        <w:fldChar w:fldCharType="begin" w:fldLock="1"/>
      </w:r>
      <w:r>
        <w:rPr>
          <w:u w:color="243778"/>
        </w:rPr>
        <w:instrText xml:space="preserve">ADDIN CSL_CITATION { "citationItems" : [ { "id" : "ITEM-1", "itemData" : { "DOI" : "10.1111/j.1752-4598.2008.00035.x", "ISBN" : "1752-458X", "ISSN" : "1752458X", "abstract" : "1. Beta diversity of plant-herbivore food webs, defined as turnover of trophic interactions between the food webs, represents a potentially useful extension of traditional studies of plant and herbivore beta diversity as it integrates spatial turnover of plant and herbivore species with changes in herbivore host plant preferences. 2. Beta diversity of plant-herbivore food webs can be partitioned into four components, corresponding to the turnover of plant-herbivore interactions due to change in (i) both plant and herbivore species, (ii) plant, but not herbivore, species, (iii) herbivore, but not plant, species, and (iv) herbivore host preferences between food webs. These components can be quantified using a range of existing beta diversity indices. 3. Relative magnitude of plant and herbivore beta diversity of plant-herbivore food webs can be analysed as an outcome of herbivore (i) host specificity, (ii) ability to track host plant populations by dispersal, and (iii) response to environmental conditions, competitors and enemies. The relative importance of these factors in tropical ecosystems remains to be determined.", "author" : [ { "dropping-particle" : "", "family" : "Novotny", "given" : "Vojtech", "non-dropping-particle" : "", "parse-names" : false, "suffix" : "" } ], "container-title" : "Insect Conservation and Diversity", "id" : "ITEM-1", "issue" : "1", "issued" : { "date-parts" : [ [ "2009" ] ] }, "page" : "5-9", "title" : "Beta diversity of plant-insect food webs in tropical forests: A conceptual framework", "type" : "article-journal", "volume" : "2" }, "uris" : [ "http://www.mendeley.com/documents/?uuid=5eb84eb9-d260-4d5e-a615-36a9b12e3578" ] }, { "id" : "ITEM-2", "itemData" : { "DOI" : "10.1111/ele.12002", "ISSN" : "1461-0248", "PMID" : "22994257", "abstract" : "In a context of global changes, and amidst the perpetual modification of community structure undergone by most natural ecosystems, it is more important than ever to understand how species interactions vary through space and time. The integration of biogeography and network theory will yield important results and further our understanding of species interactions. It has, however, been hampered so far by the difficulty to quantify variation among interaction networks. Here, we propose a general framework to study the dissimilarity of species interaction networks over time, space or environments, allowing both the use of quantitative and qualitative data. We decompose network dissimilarity into interactions and species turnover components, so that it is immediately comparable to common measures of \u03b2-diversity. We emphasise that scaling up \u03b2-diversity of community composition to the \u03b2-diversity of interactions requires only a small methodological step, which we foresee will help empiricists adopt this method. We illustrate the framework with a large dataset of hosts and parasites interactions and highlight other possible usages. We discuss a research agenda towards a biogeographical theory of species interactions.", "author" : [ { "dropping-particle" : "", "family" : "Poisot", "given" : "Timoth\u00e9e", "non-dropping-particle" : "", "parse-names" : false, "suffix" : "" }, { "dropping-particle" : "", "family" : "Canard", "given" : "Elsa",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"Gravel", "given" : "Dominique", "non-dropping-particle" : "", "parse-names" : false, "suffix" : "" }, { "dropping-particle" : "", "family" : "Jordan", "given" : "Ferenc", "non-dropping-particle" : "", "parse-names" : false, "suffix" : "" }, { "dropping-particle" : "", "family" : "Letters", "given" : "Ecology", "non-dropping-particle" : "", "parse-names" : false, "suffix" : "" } ], "container-title" : "Ecology letters", "id" : "ITEM-2", "issue" : "12", "issued" : { "date-parts" : [ [ "2012", "12" ] ] }, "note" : "From Duplicate 1 ( \n\nThe dissimilarity of species interaction networks.\n\n- Poisot, Timoth\u00e9e; Canard, Elsa; Mouillot, David; Mouquet, Nicolas; Gravel, Dominique; Jordan, Ferenc )\n\n\n\n\nFrom Duplicate 1 ( \n\n\nThe dissimilarity of species interaction networks.\n\n\n- Poisot, Timoth\u00e9e; Canard, Elsa; Mouillot, David; Mouquet, Nicolas; Gravel, Dominique; Jordan, Ferenc )\n\n\n\n\nFrom Duplicate 2 ( \n\n\nThe dissimilarity of species interaction networks.\n\n\n- Poisot, Timoth\u00e9e; Canard, Elsa; Mouillot, David; Mouquet, Nicolas; Gravel, Dominique; Jordan, Ferenc )\n\n\n\n\n\n\n\n\n\n\n\n\n\n\n\n\nFrom Duplicate 2 ( \n\nThe dissimilarity of species interaction networks.\n\n- Poisot, Timoth\u00e9e; Canard, Elsa; Mouillot, David; Mouquet, Nicolas; Gravel, Dominique; Jordan, Ferenc )\n\n\n\n\nFrom Duplicate 2 ( \n\n\nThe dissimilarity of species interaction networks.\n\n\n- Poisot, Timoth\u00e9e; Canard, Elsa; Mouillot, David; Mouquet, Nicolas; Gravel, Dominique; Jordan, Ferenc )\n\n\n\n\n\n\n\n\n\n\n\n\n\n\nFrom Duplicate 3 ( \n\nThe dissimilarity of species interaction networks.\n\n- Poisot, Timoth\u00e9e; Canard, Elsa; Mouillot, David; Mouquet, Nicolas; Gravel, Dominique; Jordan, Ferenc; Letters, Ecology )\n\n\n\n\nFrom Duplicate 2 ( \n\n\nThe dissimilarity of species interaction networks.\n\n\n- Poisot, Timoth\u00e9e; Canard, Elsa; Mouillot, David; Mouquet, Nicolas; Gravel, Dominique; Jordan, Ferenc )\n\n\n\n\nFrom Duplicate 2 ( \n\n\nThe dissimilarity of species interaction networks.\n\n\n- Poisot, Timoth\u00e9e; Canard, Elsa; Mouillot, David; Mouquet, Nicolas; Gravel, Dominique; Jordan, Ferenc )\n\n\n\n\n\n\n\n\n\n\n\n\nFrom Duplicate 4 ( \n\n\nThe dissimilarity of species interaction networks.\n\n\n- Poisot, Timoth\u00e9e; Canard, Elsa; Mouillot, David; Mouquet, Nicolas; Gravel, Dominique; Jordan, Ferenc )\n\n\n\n\nFrom Duplicate 1 ( \n\n\nThe dissimilarity of species interaction networks.\n\n\n- Poisot, Timoth\u00e9e; Canard, Elsa; Mouillot, David; Mouquet, Nicolas; Gravel, Dominique; Jordan, Ferenc )\n\n\n\n\nFrom Duplicate 1 ( \n\n\nThe dissimilarity of species interaction networks.\n\n\n- Poisot, Timoth\u00e9e; Canard, Elsa; Mouillot, David; Mouquet, Nicolas; Gravel, Dominique; Jordan, Ferenc )\n\n\n\n\nFrom Duplicate 2 ( \n\n\nThe dissimilarity of species interaction networks.\n\n\n- Poisot, Timoth\u00e9e; Canard, Elsa; Mouillot, David; Mouquet, Nicolas; Gravel, Dominique; Jordan, Ferenc )\n\n\n\n\n\n\n\n\n\n\n\n\n\n\n\n\nFrom Duplicate 2 ( \n\n\nThe dissimilarity of species interaction networks.\n\n\n- Poisot, Timoth\u00e9e; Canard, Elsa; Mouillot, David; Mouquet, Nicolas; Gravel, Dominique; Jordan, Ferenc )\n\n\n\n\nFrom Duplicate 2 ( \n\n\nThe dissimilarity of species interaction networks.\n\n\n- Poisot, Timoth\u00e9e; Canard, Elsa; Mouillot, David; Mouquet, Nicolas; Gravel, Dominique; Jordan, Ferenc )\n\n\n\n\n\n\n\n\n\n\n\n\n\n\n\n\n\n\n\n\n\n\nFrom Duplicate 5 ( \n\nThe dissimilarity of species interaction networks.\n\n- Poisot, Timoth\u00e9e; Canard, Elsa; Mouillot, David; Mouquet, Nicolas; Gravel, Dominique; Jordan, Ferenc )\n\n", "page" : "1353-61", "title" : "The dissimilarity of species interaction networks.", "type" : "article-journal", "volume" : "15" }, "uris" : [ "http://www.mendeley.com/documents/?uuid=8ec22fe5-8f5f-4407-b9f3-47a4748a5a89" ] }, { "id" : "ITEM-3", "itemData" : { "DOI" : "10.1371/journal.pone.0112903", "ISBN" : "1932-6203", "ISSN" : "19326203", "PMID" : "25384058", "abstract" : "Interactions between species form complex networks that vary across space and time. Even without spatial or temporal constraints mutualistic pairwise interactions may vary, or rewire, across space but this variability is not well understood. Here, we quantify the beta diversity of species and interactions and test factors influencing the probability of turnover of pairwise interactions across space. We ask: 1) whether beta diversity of plants, pollinators, and interactions follow a similar trend across space, and 2) which interaction properties and site characteristics are related to the probability of turnover of pairwise interactions. Geographical distance was positively correlated with plant and interaction beta diversity. We find that locally frequent interactions are more consistent across space and that local flower abundance is important for the realization of pairwise interactions. While the identity of pairwise interactions is highly variable across space, some species-pairs form interactions that are locally frequent and spatially consistent. Such interactions represent cornerstones of interacting communities and deserve special attention from ecologists and conservation planners alike.", "author" : [ { "dropping-particle" : "", "family" : "Carstensen", "given" : "Daniel W", "non-dropping-particle" : "", "parse-names" : false, "suffix" : "" }, { "dropping-particle" : "", "family" : "Sabatino", "given" : "Malena", "non-dropping-particle" : "", "parse-names" : false, "suffix" : "" }, { "dropping-particle" : "", "family" : "Tr\u00f8jelsgaard", "given" : "Kristian", "non-dropping-particle" : "", "parse-names" : false, "suffix" : "" }, { "dropping-particle" : "", "family" : "Morellato", "given" : "Leonor Patricia C", "non-dropping-particle" : "", "parse-names" : false, "suffix" : "" } ], "container-title" : "PLoS ONE", "id" : "ITEM-3", "issue" : "11", "issued" : { "date-parts" : [ [ "2014" ] ] }, "title" : "Beta diversity of plant-pollinator networks and the spatial turnover of pairwise interactions", "type" : "article-journal", "volume" : "9" }, "uris" : [ "http://www.mendeley.com/documents/?uuid=6a6b8c13-4bbd-4ffe-a28f-6af9a301b93f" ] }, { "id" : "ITEM-4", "itemData" : { "DOI" : "10.1111/ele.12740", "ISSN" : "14610248", "abstract" : "Whether species interactions are static or change over time has wide-reaching ecological and evolutionary consequences. However, species interaction networks are typically constructed from temporally aggregated interaction data, thereby implicitly assuming that interactions are fixed. This approach has advanced our understanding of communities, but it obscures the timescale at which interactions form (or dissolve) and the drivers and consequences of such dynamics. We address this knowledge gap by quantifying the within-season turnover of plant\u2013pollinator interactions from weekly censuses across 3 years in a subalpine ecosystem. Week-to-week turnover of interactions (1) was high, (2) followed a consistent seasonal progression in all years of study and (3) was dominated by interaction rewiring (the reassembly of interactions among species). Simulation models revealed that species\u2019 phenologies and relative abundances constrained both total interaction turnover and rewiring. Our findings reveal the diversity of species interactions that may be missed when the temporal dynamics of networks are ignored.", "author" : [ { "dropping-particle" : "", "family" : "CaraDonna", "given" : "Paul J.", "non-dropping-particle" : "", "parse-names" : false, "suffix" : "" }, { "dropping-particle" : "", "family" : "Petry", "given" : "William K.", "non-dropping-particle" : "", "parse-names" : false, "suffix" : "" }, { "dropping-particle" : "", "family" : "Brennan", "given" : "Ross M.", "non-dropping-particle" : "", "parse-names" </w:instrText>
      </w:r>
      <w:r w:rsidRPr="005A6108">
        <w:rPr>
          <w:u w:color="243778"/>
          <w:lang w:val="fr-CH"/>
        </w:rPr>
        <w:instrText>: false, "suffix" : "" }, { "dropping-particle" : "", "family" : "Cunningham", "given" : "James L.", "non-dropping-particle" : "", "parse-names" : false, "suffix" : "" }, { "dropping-particle" : "", "family" : "Bronstein", "given" : "Judith L.", "non-dropping-particle" : "", "parse-names" : false, "suffix" : "" }, { "dropping-particle" : "", "family" : "Waser", "given" : "Nickolas M.", "non-dropping-particle" : "", "parse-names" : false, "suffix" : "" }, { "dropping-particle" : "", "family" : "Sanders", "given" : "Nathan J.", "non-dropping-particle" : "", "parse-names" : false, "suffix" : "" } ], "container-title" : "Ecology Letters", "id" : "ITEM-4", "issue" : "3", "issued" : { "date-parts" : [ [ "2017" ] ] }, "page" : "385-394", "title" : "Interaction rewiring and the rapid turnover of plant-pollinator networks", "type" : "article-journal", "volume" : "20" }, "uris" : [ "http://www.mendeley.com/documents/?uuid=88dcc550-5b3e-474f-8d04-2ee44d814bae" ] } ], "mendeley" : { "formattedCitation" : "(Novotny 2009; Poisot &lt;i&gt;et al.&lt;/i&gt; 2012; Carstensen &lt;i&gt;et al.&lt;/i&gt; 2014; CaraDonna &lt;i&gt;et al.&lt;/i&gt; 2017)", "plainTextFormattedCitation" : "(Novotny 2009; Poisot et al. 2012; Carstensen et al. 2014; CaraDonna et al. 2017)", "previouslyFormattedCitation" : "(Novotny 2009; Poisot &lt;i&gt;et al.&lt;/i&gt; 2012; Carstensen &lt;i&gt;et al.&lt;/i&gt; 2014; CaraDonna &lt;i&gt;et al.&lt;/i&gt; 2017)" }, "properties" : { "noteIndex" : 7 }, "schema" : "https://github.com/citation-style-language/schema/raw/master/csl-citation.json" }</w:instrText>
      </w:r>
      <w:r>
        <w:rPr>
          <w:u w:color="243778"/>
        </w:rPr>
        <w:fldChar w:fldCharType="separate"/>
      </w:r>
      <w:r w:rsidRPr="005A6108">
        <w:rPr>
          <w:noProof/>
          <w:u w:color="243778"/>
          <w:lang w:val="fr-CH"/>
        </w:rPr>
        <w:t xml:space="preserve">(Novotny 2009; Poisot </w:t>
      </w:r>
      <w:r w:rsidRPr="005A6108">
        <w:rPr>
          <w:i/>
          <w:noProof/>
          <w:u w:color="243778"/>
          <w:lang w:val="fr-CH"/>
        </w:rPr>
        <w:t>et al.</w:t>
      </w:r>
      <w:r w:rsidRPr="005A6108">
        <w:rPr>
          <w:noProof/>
          <w:u w:color="243778"/>
          <w:lang w:val="fr-CH"/>
        </w:rPr>
        <w:t xml:space="preserve"> 2012; Carstensen </w:t>
      </w:r>
      <w:r w:rsidRPr="005A6108">
        <w:rPr>
          <w:i/>
          <w:noProof/>
          <w:u w:color="243778"/>
          <w:lang w:val="fr-CH"/>
        </w:rPr>
        <w:t>et al.</w:t>
      </w:r>
      <w:r w:rsidRPr="005A6108">
        <w:rPr>
          <w:noProof/>
          <w:u w:color="243778"/>
          <w:lang w:val="fr-CH"/>
        </w:rPr>
        <w:t xml:space="preserve"> 2014; CaraDonna </w:t>
      </w:r>
      <w:r w:rsidRPr="005A6108">
        <w:rPr>
          <w:i/>
          <w:noProof/>
          <w:u w:color="243778"/>
          <w:lang w:val="fr-CH"/>
        </w:rPr>
        <w:t>et al.</w:t>
      </w:r>
      <w:r w:rsidRPr="005A6108">
        <w:rPr>
          <w:noProof/>
          <w:u w:color="243778"/>
          <w:lang w:val="fr-CH"/>
        </w:rPr>
        <w:t xml:space="preserve"> 2017)</w:t>
      </w:r>
      <w:r>
        <w:rPr>
          <w:u w:color="243778"/>
        </w:rPr>
        <w:fldChar w:fldCharType="end"/>
      </w:r>
      <w:r w:rsidRPr="005A6108">
        <w:rPr>
          <w:u w:color="243778"/>
          <w:lang w:val="fr-CH"/>
        </w:rPr>
        <w:t xml:space="preserve">. </w:t>
      </w:r>
      <w:r>
        <w:t xml:space="preserve">The limitations of this approach, and similar matrix-based analyses, is the overall focus on the observed matrix of interactions as static quantity without estimates of uncertainty or a mechanistic representation of why networks change over time and space </w:t>
      </w:r>
      <w:r>
        <w:fldChar w:fldCharType="begin" w:fldLock="1"/>
      </w:r>
      <w:r>
        <w:instrText>ADDIN CSL_CITATION { "citationItems" : [ { "id" : "ITEM-1", "itemData" : { "DOI" : "10.1890/07-0451.1", "ISBN" : "0012-9658", "ISSN" : "00129658", "PMID" : "18589522", "abstract" : "Despite a strong current interest in ecological networks, the bulk of studies are static descriptions of the structure of networks, and very few analyze their temporal dynamics. Yet, understanding network dynamics is important in order to relate network patterns to ecological processes. We studied the day-to-day dynamics of an arctic pollination interaction network over two consecutive seasons. First, we found that new species entering the network tend to interact with already well-connected species, although there are deviations from this trend due, for example, to morphological mismatching between plant and pollinator traits and nonoverlapping phenophases of plant and pollinator species. Thus, temporal dynamics provides a mechanistic explanation for previously reported network patterns such as the heterogeneous distribution of number of interactions across species. Second, we looked for the ecological properties most likely to be mediating this dynamical process and found that both abundance and phenophase length were important determinants of the number of links per species.", "author" : [ { "dropping-particle" : "", "family" : "Olesen", "given" : "Jens M.", "non-dropping-particle" : "", "parse-names" : false, "suffix" : "" }, { "dropping-particle" : "", "family" : "Bascompte", "given" : "Jordi", "non-dropping-particle" : "", "parse-names" : false, "suffix" : "" }, { "dropping-particle" : "", "family" : "Elberling", "given" : "Heidi", "non-dropping-particle" : "", "parse-names" : false, "suffix" : "" }, { "dropping-particle" : "", "family" : "Jordano", "given" : "Pedro", "non-dropping-particle" : "", "parse-names" : false, "suffix" : "" } ], "container-title" : "Ecology", "id" : "ITEM-1", "issue" : "6", "issued" : { "date-parts" : [ [ "2008" ] ] }, "page" : "1573-1582", "title" : "Temporal dynamics in a pollination network", "type" : "article-journal", "volume" : "89" }, "uris" : [ "http://www.mendeley.com/documents/?uuid=4fd81dca-68fc-4136-8341-99c1fcfbbc0a" ] }, { "id" : "ITEM-2", "itemData" : { "DOI" : "10.1111/j.1461-0248.2008.01170.x", "ISBN" : "1461-023X", "ISSN" : "1461023X", "PMID" : "18363716", "abstract" : "We analysed the dynamics of a plant-pollinator interaction network of a scrub community surveyed over four consecutive years. Species composition within the annual networks showed high temporal variation. Temporal dynamics were also evident in the topology of the network, as interactions among plants and pollinators did not remain constant through time. This change involved both the number and the identity of interacting partners. Strikingly, few species and interactions were consistently present in all four annual plant-pollinator networks (53% of the plant species, 21% of the pollinator species and 4.9% of the interactions). The high turnover in species-to-species interactions was mainly the effect of species turnover (c. 70% in pairwise comparisons among years), and less the effect of species flexibility to interact with new partners (c. 30%). We conclude that specialization in plant-pollinator interactions might be highly overestimated when measured over short periods of time. This is because many plant or pollinator species appear as specialists in 1 year, but tend to be generalists or to interact with different partner species when observed in other years. The high temporal plasticity in species composition and interaction identity coupled with the low variation in network structure properties (e.g. degree centralization, connectance, nestedness, average distance and network diameter) imply (i) that tight and specialized coevolution might not be as important as previously suggested and (ii) that plant-pollinator interaction networks might be less prone to detrimental effects of disturbance than previously thought. We suggest that this may be due to the opportunistic nature of plant and animal species regarding the available partner resources they depend upon at any particular time.", "author" : [ { "dropping-particle" : "", "family" : "Petanidou", "given" : "Theodora", "non-dropping-particle" : "", "parse-names" : false, "suffix" : "" }, { "dropping-particle" : "", "family" : "Kallimanis", "given" : "Athanasios S.", "non-dropping-particle" : "", "parse-names" : false, "suffix" : "" }, { "dropping-particle" : "", "family" : "Tzanopoulos", "given" : "Joseph", "non-dropping-particle" : "", "parse-names" : false, "suffix" : "" }, { "dropping-particle" : "", "family" : "Sgardelis", "given" : "Stefanos P.", "non-dropping-particle" : "", "parse-names" : false, "suffix" : "" }, { "dropping-particle" : "", "family" : "Pantis", "given" : "John D.", "non-dropping-particle" : "", "parse-names" : false, "suffix" : "" } ], "container-title" : "Ecology Letters", "id" : "ITEM-2", "issue" : "6", "issued" : { "date-parts" : [ [ "2008" ] ] }, "page" : "564-575", "title" : "Long-term observation of a pollination network: Fluctuation in species and interactions, relative invariance of network structure and implications for estimates of specialization", "type" : "article-journal", "volume" : "11" }, "uris" : [ "http://www.mendeley.com/documents/?uuid=2de9f3e5-37cf-4211-9de5-7539c7ce522b" ] } ], "mendeley" : { "formattedCitation" : "(Olesen &lt;i&gt;et al.&lt;/i&gt; 2008; Petanidou &lt;i&gt;et al.&lt;/i&gt; 2008)", "plainTextFormattedCitation" : "(Olesen et al. 2008; Petanidou et al. 2008)", "previouslyFormattedCitation" : "(Olesen &lt;i&gt;et al.&lt;/i&gt; 2008; Petanidou &lt;i&gt;et al.&lt;/i&gt; 2008)" }, "properties" : { "noteIndex" : 6 }, "schema" : "https://github.com/citation-style-language/schema/raw/master/csl-citation.json" }</w:instrText>
      </w:r>
      <w:r>
        <w:fldChar w:fldCharType="separate"/>
      </w:r>
      <w:r w:rsidRPr="001D4E7A">
        <w:rPr>
          <w:noProof/>
        </w:rPr>
        <w:t xml:space="preserve">(Olesen </w:t>
      </w:r>
      <w:r w:rsidRPr="001D4E7A">
        <w:rPr>
          <w:i/>
          <w:noProof/>
        </w:rPr>
        <w:t>et al.</w:t>
      </w:r>
      <w:r w:rsidRPr="001D4E7A">
        <w:rPr>
          <w:noProof/>
        </w:rPr>
        <w:t xml:space="preserve"> 2008; Petanidou </w:t>
      </w:r>
      <w:r w:rsidRPr="001D4E7A">
        <w:rPr>
          <w:i/>
          <w:noProof/>
        </w:rPr>
        <w:t>et al.</w:t>
      </w:r>
      <w:r w:rsidRPr="001D4E7A">
        <w:rPr>
          <w:noProof/>
        </w:rPr>
        <w:t xml:space="preserve"> 2008</w:t>
      </w:r>
      <w:r>
        <w:rPr>
          <w:noProof/>
        </w:rPr>
        <w:t>; Poisot 2016</w:t>
      </w:r>
      <w:r w:rsidRPr="001D4E7A">
        <w:rPr>
          <w:noProof/>
        </w:rPr>
        <w:t>)</w:t>
      </w:r>
      <w:r>
        <w:fldChar w:fldCharType="end"/>
      </w:r>
      <w:r>
        <w:t xml:space="preserve">. The observed matrix of interactions is simply one realization of the potential networks that could have been observed due to sampling constraints and the </w:t>
      </w:r>
      <w:commentRangeStart w:id="3"/>
      <w:r>
        <w:t>spatial</w:t>
      </w:r>
      <w:commentRangeEnd w:id="3"/>
      <w:r>
        <w:rPr>
          <w:rStyle w:val="CommentReference"/>
        </w:rPr>
        <w:commentReference w:id="3"/>
      </w:r>
      <w:r>
        <w:t xml:space="preserve"> and temporal heterogeneity in the probability of species interactions </w:t>
      </w:r>
      <w:r>
        <w:fldChar w:fldCharType="begin" w:fldLock="1"/>
      </w:r>
      <w:r>
        <w:instrText>ADDIN CSL_CITATION { "citationItems" : [ { "id" : "ITEM-1", "itemData" : { "DOI" : "10.1111/oik.01719", "ISBN" : "0000000207355", "author" : [ { "dropping-particle" : "", "family" : "Poisot", "given" : "Timoth\u00e9e", "non-dropping-particle" : "", "parse-names" : false, "suffix" : "" }, { "dropping-particle" : "", "family" : "Stouffer", "given" : "Daniel B", "non-dropping-particle" : "", "parse-names" : false, "suffix" : "" }, { "dropping-particle" : "", "family" : "Gravel", "given" : "Dominique", "non-dropping-particle" : "", "parse-names" : false, "suffix" : "" } ], "id" : "ITEM-1", "issued" : { "date-parts" : [ [ "2015" ] ] }, "page" : "243-251", "title" : "Beyond species : why ecological interaction networks vary through space and time", "type" : "article-journal" }, "uris" : [ "http://www.mendeley.com/documents/?uuid=41c24dd0-0bb3-4a85-bb0e-9ac8a54fae8c" ] } ], "mendeley" : { "formattedCitation" : "(Poisot &lt;i&gt;et al.&lt;/i&gt; 2015b)", "plainTextFormattedCitation" : "(Poisot et al. 2015b)", "previouslyFormattedCitation" : "(Poisot &lt;i&gt;et al.&lt;/i&gt; 2015b)" }, "properties" : { "noteIndex" : 8 }, "schema" : "https://github.com/citation-style-language/schema/raw/master/csl-citation.json" }</w:instrText>
      </w:r>
      <w:r>
        <w:fldChar w:fldCharType="separate"/>
      </w:r>
      <w:r w:rsidRPr="00F44F6D">
        <w:rPr>
          <w:noProof/>
        </w:rPr>
        <w:t xml:space="preserve">(Poisot </w:t>
      </w:r>
      <w:r w:rsidRPr="00F44F6D">
        <w:rPr>
          <w:i/>
          <w:noProof/>
        </w:rPr>
        <w:t>et al.</w:t>
      </w:r>
      <w:r w:rsidRPr="00F44F6D">
        <w:rPr>
          <w:noProof/>
        </w:rPr>
        <w:t xml:space="preserve"> 2015b)</w:t>
      </w:r>
      <w:r>
        <w:fldChar w:fldCharType="end"/>
      </w:r>
      <w:r>
        <w:t>. By analyzing pairwise interactions, we can assess the model fit of individual links, allowing us to explore the natural history of interacting partners, rather than assuming that all links in a network are best supported by a single ecological mechanism.</w:t>
      </w:r>
    </w:p>
    <w:p w14:paraId="37301B5B" w14:textId="5FB2EBEA" w:rsidR="00B44FE6" w:rsidRPr="00197FEA" w:rsidRDefault="00B44FE6" w:rsidP="00B44FE6">
      <w:pPr>
        <w:autoSpaceDE w:val="0"/>
        <w:autoSpaceDN w:val="0"/>
        <w:adjustRightInd w:val="0"/>
        <w:spacing w:after="0"/>
        <w:ind w:firstLine="720"/>
        <w:rPr>
          <w:u w:color="243778"/>
        </w:rPr>
      </w:pPr>
      <w:r w:rsidRPr="00197FEA">
        <w:t xml:space="preserve">A final aspect of our approach is that </w:t>
      </w:r>
      <w:r>
        <w:t xml:space="preserve">it acknowledges that </w:t>
      </w:r>
      <w:r w:rsidRPr="00197FEA">
        <w:t>both the observation process, and the underlying ecology of species interactions</w:t>
      </w:r>
      <w:r>
        <w:t>, may</w:t>
      </w:r>
      <w:r w:rsidRPr="00197FEA">
        <w:t xml:space="preserve"> result in changes in species interactions across space and time. </w:t>
      </w:r>
      <w:r w:rsidRPr="00197FEA">
        <w:rPr>
          <w:rFonts w:cs="TimesNewRomanPSMT"/>
        </w:rPr>
        <w:t xml:space="preserve">To explore species interactions ecologists often use observations gathered through field surveys. However, when field sampling fails to find an interaction, is it unclear whether the sampling simply failed to detect the interaction, or if the interaction truly did not occur. The danger is in conflating non-detections </w:t>
      </w:r>
      <w:r w:rsidR="004F713F">
        <w:rPr>
          <w:rFonts w:cs="TimesNewRomanPSMT"/>
        </w:rPr>
        <w:t>with</w:t>
      </w:r>
      <w:r w:rsidRPr="00197FEA">
        <w:rPr>
          <w:rFonts w:cs="TimesNewRomanPSMT"/>
        </w:rPr>
        <w:t xml:space="preserve"> true absences</w:t>
      </w:r>
      <w:r w:rsidR="004F713F">
        <w:rPr>
          <w:rFonts w:cs="TimesNewRomanPSMT"/>
        </w:rPr>
        <w:t xml:space="preserve">, and mistakenly </w:t>
      </w:r>
      <w:r w:rsidRPr="00197FEA">
        <w:rPr>
          <w:rFonts w:cs="TimesNewRomanPSMT"/>
        </w:rPr>
        <w:t>inferring spurious ecological mechanism.</w:t>
      </w:r>
      <w:r>
        <w:rPr>
          <w:rFonts w:cs="TimesNewRomanPSMT"/>
        </w:rPr>
        <w:t xml:space="preserve"> The probabilistic approach we propose explicitly considers this issue and therefore should yield a clearer understanding as to how spatial and temporal variation in sampling influences the probability of observing a given interaction.</w:t>
      </w:r>
    </w:p>
    <w:p w14:paraId="4B964FF2" w14:textId="77777777" w:rsidR="00B44FE6" w:rsidRPr="0057359C" w:rsidRDefault="00B44FE6" w:rsidP="00B44FE6">
      <w:pPr>
        <w:spacing w:after="0"/>
        <w:rPr>
          <w:b/>
        </w:rPr>
      </w:pPr>
      <w:r w:rsidRPr="0057359C">
        <w:rPr>
          <w:b/>
        </w:rPr>
        <w:lastRenderedPageBreak/>
        <w:t>TOWARDS A PREDICTIVE MODEL OF INTERATION BETA-DIVERSITY</w:t>
      </w:r>
    </w:p>
    <w:p w14:paraId="037236B6" w14:textId="3E0B65C3" w:rsidR="00E644ED" w:rsidRDefault="00B44FE6" w:rsidP="009D37AE">
      <w:pPr>
        <w:spacing w:after="0"/>
      </w:pPr>
      <w:commentRangeStart w:id="4"/>
      <w:r>
        <w:t xml:space="preserve">Inspired by community assembly theory </w:t>
      </w:r>
      <w:r>
        <w:fldChar w:fldCharType="begin" w:fldLock="1"/>
      </w:r>
      <w:r>
        <w:instrText>ADDIN CSL_CITATION { "citationItems" : [ { "id" : "ITEM-1", "itemData" : { "author" : [ { "dropping-particle" : "", "family" : "Ackerly", "given" : "DD", "non-dropping-particle" : "", "parse-names" : false, "suffix" : "" } ], "container-title" : "International Journal of Plant Sciences", "id" : "ITEM-1", "issued" : { "date-parts" : [ [ "2003" ] ] }, "title" : "Community assembly, niche conservatism, and adaptive evolution in changing environments", "type" : "article-journal", "volume" : "164" }, "uris" : [ "http://www.mendeley.com/documents/?uuid=b5d5dce2-3416-4ab3-94c9-975427658d7d" ] }, { "id" : "ITEM-2", "itemData" : { "DOI" : "10.1111/j.1600-0587.2013.00244.x", "author" : [ { "dropping-particle" : "", "family" : "Marske", "given" : "Katharine Ann", "non-dropping-particle" : "", "parse-names" : false, "suffix" : "" }, { "dropping-particle" : "", "family" : "Rahbek", "given" : "Carsten", "non-dropping-particle" : "", "parse-names" : false, "suffix" : "" }, { "dropping-particle" : "", "family" : "Nogu\u00e9s-bravo", "given" : "David", "non-dropping-particle" : "", "parse-names" : false, "suffix" : "" } ], "id" : "ITEM-2", "issue" : "May", "issued" : { "date-parts" : [ [ "2013" ] ] }, "page" : "1169-1181", "title" : "Phylogeography : spanning the ecology-evolution continuum", "type" : "article-journal" }, "uris" : [ "http://www.mendeley.com/documents/?uuid=2218fe7f-76c7-44fa-9ebb-782f9ec3dff9" ] } ], "mendeley" : { "formattedCitation" : "(Ackerly 2003; Marske &lt;i&gt;et al.&lt;/i&gt; 2013)", "plainTextFormattedCitation" : "(Ackerly 2003; Marske et al. 2013)", "previouslyFormattedCitation" : "(Ackerly 2003; Marske &lt;i&gt;et al.&lt;/i&gt; 2013)" }, "properties" : { "noteIndex" : 7 }, "schema" : "https://github.com/citation-style-language/schema/raw/master/csl-citation.json" }</w:instrText>
      </w:r>
      <w:r>
        <w:fldChar w:fldCharType="separate"/>
      </w:r>
      <w:r w:rsidRPr="00756A60">
        <w:rPr>
          <w:noProof/>
        </w:rPr>
        <w:t xml:space="preserve">(Ackerly 2003; Marske </w:t>
      </w:r>
      <w:r w:rsidRPr="00756A60">
        <w:rPr>
          <w:i/>
          <w:noProof/>
        </w:rPr>
        <w:t>et al.</w:t>
      </w:r>
      <w:r w:rsidRPr="00756A60">
        <w:rPr>
          <w:noProof/>
        </w:rPr>
        <w:t xml:space="preserve"> 2013)</w:t>
      </w:r>
      <w:r>
        <w:fldChar w:fldCharType="end"/>
      </w:r>
      <w:r>
        <w:t xml:space="preserve"> we explore how spatial and temporal variation in network structure is influenced by abiotic (elevation) and biotic (species identity, trait matching) factors </w:t>
      </w:r>
      <w:r w:rsidRPr="00162C15">
        <w:t>(Fig. 1</w:t>
      </w:r>
      <w:r>
        <w:t xml:space="preserve">; </w:t>
      </w:r>
      <w:r>
        <w:rPr>
          <w:lang w:val="fr-CH"/>
        </w:rPr>
        <w:fldChar w:fldCharType="begin" w:fldLock="1"/>
      </w:r>
      <w:r w:rsidRPr="00162C15">
        <w:instrText>ADDIN CSL_CITATION { "citationItems" : [ { "id" : "ITEM-1", "itemData" : { "DOI" : "10.1111/j.1461-0248.2011.01667.x", "ISBN" : "1461-023X", "ISSN" : "1461023X", "PMID" : "21806744", "abstract" : "MacArthur and Wilson's Theory of Island Biogeography (TIB) is among the most well-known process-based explanations for the distribution of species richness. It helps understand the species-area relationship, a fundamental pattern in ecology and an essential tool for conservation. The classic TIB does not, however, account for the complex structure of ecological systems. We extend the TIB to take into account trophic interactions and derive a species-specific model for occurrence probability. We find that the properties of the regional food web influence the species-area relationship, and that, in return, immigration and extinction dynamics affect local food web properties. We compare the accuracy of the classic TIB to our trophic TIB to predict community composition of real food webs and find strong support for</w:instrText>
      </w:r>
      <w:r w:rsidRPr="007D60B2">
        <w:instrText xml:space="preserve"> our trophic extension of the TIB. Our approach provides a parsimonious explanation to species distributions and open new perspectives to integrate the complexity of ecological interactions into simple species distribution models.", "author" : [ { "dropping-particle" : "", "family" : "Gravel", "given" : "Dominique", "non-dropping-particle" : "</w:instrText>
      </w:r>
      <w:r w:rsidRPr="004B0436">
        <w:instrText>", "parse-names" : false, "suffix" : "" }, { "dropping-particle" : "", "family" : "Massol", "given" : "Fran\u00e7ois", "non-dropping-</w:instrText>
      </w:r>
      <w:r>
        <w:rPr>
          <w:lang w:val="fr-CH"/>
        </w:rPr>
        <w:instrText>particle" : "", "parse-names" : false, "suffix" : "" }, { "dropping-particle" : "", "family" : "Canard", "given" : "Elsa", "non-dropping-particle" : "", "parse-names" : false, "suffix" : "" }, { "dropping-particle" : "", "family" : "Mouillot", "given" : "David", "non-dropping-particle" : "", "parse-names" : false, "suffix" : "" }, { "dropping-particle" : "", "family" : "Mouquet", "given" : "Nicolas", "non-dropping-particle" : "", "parse-names" : false, "suffix" : "" } ], "container-title" : "Ecology Letters", "id" : "ITEM-1", "issue" : "10", "issued" : { "date-parts" : [ [ "2011" ] ] }, "page" : "1010-1016", "title" : "Trophic theory of island biogeography", "type" : "article-journal", "volume" : "14" }, "uris" : [ "http://www.mendeley.com/documents/?uuid=ea19f090-2100-4d5c-b529-43320900fcbc" ] }, { "id" : "ITEM-2", "itemData" : { "DOI" : "10.1371/journal.pone.0112903", "ISBN" : "1932-6203", "ISSN" : "19326203", "PMID" : "25384058", "abstract" : "Interactions between species form complex networks that vary across space and time. Even without spatial or temporal constraints mutualistic pairwise interactions may vary, or rewire, across space but this variability is not well understood. Here, we quantify the beta diversity of species and interactions and test factors influencing the probability of turnover of pairwise interactions across space. We ask: 1) whether beta diversity of plants, pollinators, and interactions follow a similar trend across space, and 2) which interaction properties and site characteristics are related to the probability of turnover of pairwise interactions. Geographical distance was positively correlated with plant and interaction beta diversity. We find that locally frequent interactions are more consistent across space and that local flower abundance is important for the realization of pairwise interactions. While the identity of pairwise interactions is highly variable across space, some species-pairs form interactions that are locally frequent and spatially consistent. Such interactions re</w:instrText>
      </w:r>
      <w:r w:rsidRPr="00162C15">
        <w:instrText>present cornerstones of interacting communities and deserve special attention from ecologists and conservation planners alike.", "author" : [ { "dropping-particle" : "", "family" : "Carstensen", "given" : "Daniel W", "non-dropping-particle" : "", "parse-names" : false, "suffix" : "" }, { "dropping-particle" : "", "family" : "Sabatino", "given" : "Malena", "non-dropping-particle" : "", "parse-names" : false, "suffix" : "" }, { "dropping-particle" : "", "family" : "Tr\u00f8jelsgaard", "given" : "Kristian", "non-dropping-particle" : "", "parse-names" : false, "suffix" : "" }, { "dropping-particle" : "", "family" : "Morellato", "given" : "Leonor Patricia C", "non-dropping-particle" : "", "parse-names" : false, "suffix" : "" } ], "container-title" : "PLoS ONE", "id" : "ITEM-2", "issue" : "11", "issued" : { "date-parts" : [ [ "2014" ] ] }, "title" : "Beta diversity of plant-pollinator networks and the spatial turnover of pairwise interactions", "type" : "article-journal", "volume" : "9" }, "uris" : [ "http://www.mendeley.com/documents/?uuid=6a6b8c13-4bbd-4ffe-a28f-6af9a301b93f" ] } ], "mendeley" : { "formattedCitation" : "(Gravel &lt;i&gt;et al.&lt;/i&gt; 2011; Carstensen &lt;i&gt;et al.&lt;/i&gt; 2014)", "plainTextFormattedCitation" : "(Gravel et al. 2011; Carstensen et al. 2014)", "previouslyFormattedCitation" : "(Gravel &lt;i&gt;et al.&lt;/i&gt; 2011; Carstensen &lt;i&gt;et al.&lt;/i&gt; 2014)" }, "properties" : { "noteIndex" : 3 }, "schema" : "https://github.com/citation-style-language/schema/raw/master/csl-citation.json" }</w:instrText>
      </w:r>
      <w:r>
        <w:rPr>
          <w:lang w:val="fr-CH"/>
        </w:rPr>
        <w:fldChar w:fldCharType="separate"/>
      </w:r>
      <w:r w:rsidRPr="00162C15">
        <w:rPr>
          <w:noProof/>
        </w:rPr>
        <w:t xml:space="preserve">Gravel </w:t>
      </w:r>
      <w:r w:rsidRPr="00162C15">
        <w:rPr>
          <w:i/>
          <w:noProof/>
        </w:rPr>
        <w:t>et al.</w:t>
      </w:r>
      <w:r w:rsidRPr="00162C15">
        <w:rPr>
          <w:noProof/>
        </w:rPr>
        <w:t xml:space="preserve"> 2011; Carstensen </w:t>
      </w:r>
      <w:r w:rsidRPr="00162C15">
        <w:rPr>
          <w:i/>
          <w:noProof/>
        </w:rPr>
        <w:t>et al.</w:t>
      </w:r>
      <w:r w:rsidRPr="00162C15">
        <w:rPr>
          <w:noProof/>
        </w:rPr>
        <w:t xml:space="preserve"> 2014)</w:t>
      </w:r>
      <w:r>
        <w:rPr>
          <w:lang w:val="fr-CH"/>
        </w:rPr>
        <w:fldChar w:fldCharType="end"/>
      </w:r>
      <w:r w:rsidRPr="00162C15">
        <w:t xml:space="preserve">. </w:t>
      </w:r>
      <w:commentRangeEnd w:id="4"/>
      <w:r>
        <w:rPr>
          <w:rStyle w:val="CommentReference"/>
        </w:rPr>
        <w:commentReference w:id="4"/>
      </w:r>
      <w:r>
        <w:t xml:space="preserve"> We </w:t>
      </w:r>
      <w:r w:rsidRPr="009D37AE">
        <w:t>build from recent</w:t>
      </w:r>
      <w:r>
        <w:t xml:space="preserve"> developments in network ecology </w:t>
      </w:r>
      <w:r>
        <w:fldChar w:fldCharType="begin" w:fldLock="1"/>
      </w:r>
      <w:r>
        <w:instrText>ADDIN CSL_CITATION { "citationItems" : [ { "id" : "ITEM-1", "itemData" : { "DOI" : "10.1111/2041-210X.12103", "ISBN" : "2041-210X", "ISSN" : "2041210X", "abstract" : "* Current global changes make it important to be able to predict which interactions will occur in the emerging ecosystems. Most of the current methods to infer the existence of interactions between two species require a good knowledge of their behaviour or a direct observation of interactions. In this paper, we overcome these limitations by developing a method, inspired from the niche model of food web structure, using the statistical relationship between predator and prey body size to infer the matrix of potential interactions among a pool of species. * The novelty of our approach is to infer, for any species of a given species pool, the three species-specific parameters of the niche model. The method applies to both local and metaweb scales. It allows one to evaluate the feeding interactions of a new species entering the community. * We find that this method gives robust predictions of the structure of food webs and that its efficiency is increased when the strength of the body\u2013size relationship between predators and preys increases. * We finally illustrate the potential of the method to infer the metaweb structure of pelagic fishes of the Mediterranean sea under different global change scenarios.", "author" : [ { "dropping-particle" : "", "family" : "Gravel", "given" : "Dominique", "non-dropping-particle" : "", "parse-names" : false, "suffix" : "" }, { "dropping-particle" : "", "family" : "Poisot", "given" : "Timoth\u00e9e", "non-dropping-particle" : "", "parse-names" : false, "suffix" : "" }, { "dropping-particle" : "", "family" : "Albouy", "given" : "Camille", "non-dropping-particle" : "", "parse-names" : false, "suffix" : "" }, { "dropping-particle" : "", "family" : "Velez", "given" : "Laure", "non-dropping-particle" : "", "parse-names" : false, "suffix" : "" }, { "dropping-particle" : "", "family" : "Mouillot", "given" : "David", "non-dropping-particle" : "", "parse-names" : false, "suffix" : "" } ], "container-title" : "Methods in Ecology and Evolution", "id" : "ITEM-1", "issue" : "11", "issued" : { "date-parts" : [ [ "2013" ] ] }, "page" : "1083-1090", "title" : "Inferring food web structure from predator-prey body size relationships", "type" : "article-journal", "volume" : "4" }, "uris" : [ "http://www.mendeley.com/documents/?uuid=40b4759e-b76d-480f-8e18-139e85d5a721" ] }, { "id" : "ITEM-2", "itemData" : { "abstract" : "Biogeography has traditionally focused on the spatial distribution and abundance of species. Both are driven by the way species interact with one another, but also by the way these interactions vary across time and space. Here, we call for an integrated approach, adopting the view that community structure is best represented as a network of ecological interactions, and show how it translates to biogeography questions. We propose that the ecological niche should encompass the effect of the environment on species distribution (the Grinnellian dimension of the niche) and on the ecological interactions among them (the Eltonian dimension). Starting from this concept, we develop a quantitative theory to explain turnover of interactions in space and time i.e. a novel approach to interaction distribution modelling. We apply this framework to host parasite interactions across Europe and find that two aspects of the environment (temperature and precipitation) exert a strong imprint on species co-occurrence, but not on species interactions. Even where species co-occur, interaction proves to be stochastic rather than deterministic, adding to variation in realized network structure. We also find that a large majority of host-parasite pairs are never found together, thus precluding any inferences regarding their probability to interact. This first attempt to explain variation of network structure at large spatial scales opens new perspectives at the interface of species distribution modelling and community ecology.", "author" : [ { "dropping-particle" : "", "family" : "Gravel", "given" : "Dominique", "non-dropping-particle" : "", "parse-names" : false, "suffix" : "" }, { "dropping-particle" : "", "family" : "Baiser", "given" : "Benjamin", "non-dropping-particle" : "", "parse-names" : false, "suffix" : "" }, { "dropping-particle" : "", "family" : "Dune", "given" : "Jennifer A", "non-dropping-particle" : "", "parse-names" : false, "suffix" : "" }, { "dropping-particle" : "", "family" : "Kopelke", "given" : "Jens-Peter", "non-dropping-particle" : "", "parse-names" : false, "suffix" : "" }, { "dropping-particle" : "", "family" : "Martinez", "given" : "Neo D", "non-dropping-particle" : "", "parse-names" : false, "suffix" : "" }, { "dropping-particle" : "", "family" : "Nyman", "given" : "Tommi", "non-dropping-particle" : "", "parse-names" : false, "suffix" : "" }, { "dropping-particle" : "", "family" : "Poisot", "given" : "Timothee", "non-dropping-particle" : "", "parse-names" : false, "suffix" : "" }, { "dropping-particle" : "", "family" : "Stouffer", "given" : "Daniel B", "non-dropping-particle" : "", "parse-names" : false, "suffix" : "" }, { "dropping-particle" : "", "family" : "Tylianakis", "given" : "Jason M", "non-dropping-particle" : "", "parse-names" : false, "suffix" : "" }, { "dropping-particle" : "", "family" : "Wood", "given" : "Spencer A", "non-dropping-particle" : "", "parse-names" : false, "suffix" : "" }, { "dropping-particle" : "", "family" : "Roslin", "given" : "Tomas", "non-dropping-particle" : "", "parse-names" : false, "suffix" : "" } ], "container-title" : "bioRxiv", "id" : "ITEM-2", "issued" : { "date-parts" : [ [ "2016", "1", "1" ] ] }, "title" : "Bringing Elton and Grinnell together: a quantitative framework to represent the biogeography of ecological interaction networks", "type" : "article-journal" }, "uris" : [ "http://www.mendeley.com/documents/?uuid=97e02750-1d3a-466d-93ae-4d1d0a85fafd" ] }, { "id" : "ITEM-3", "itemData" : { "DOI" : "10.1111/2041-210X.12468", "ISBN" : "2041-210X", "ISSN" : "2041210X", "abstract" : "* There is a growing realization among community ecologists that interactions between species vary across space and time and that this variation needs to be quantified. Our current numerical framework to analyse the structure of species interactions, based on graph-theoretical approaches, usually do not consider the variability of interactions. As this variability has been show to hold valuable ecological information, there is a need to adapt the current measures of network structure so that they can exploit it. * We present analytical expressions of key measures of network structured, adapted so that they account for the variability of ecological interactions. We do so by modelling each interaction as a Bernoulli event; using basic calculus allows expressing the expected value, and when mathematically tractable, its variance. When applied to non-probabilistic data, the measures we present give the same results as their non-probabilistic formulations, meaning that they can be generally applied. * We present three case studies that highlight how these measures can be used, in re-analysing data that experimentally measured the variability of interactions, to alleviate the computational demands of permutation-based approaches, and to use the frequency at which interactions are observed over several locations to infer the structure of local networks. We provide a free and open-source implementation of these measures. * We discuss how both sampling and data representation of ecological networks can be adapted to allow the application of a fully probabilistic numerical network approach.", "author" : [ { "dropping-particle" : "", "family" : "Poisot", "given" : "Timoth\u00e9e", "non-dropping-particle" : "", "parse-names" : false, "suffix" : "" }, { "dropping-particle" : "", "family" : "Cirtwill", "given" : "Alyssa R.", "non-dropping-particle" : "", "parse-names" : false, "suffix" : "" }, { "dropping-particle" : "", "family" : "Cazelles", "given" : "K\u00e9vin", "non-dropping-particle" : "", "parse-names" : false, "suffix" : "" }, { "dropping-particle" : "", "family" : "Gravel", "given" : "Dominique", "non-dropping-particle" : "", "parse-names" : false, "suffix" : "" }, { "dropping-particle" : "", "family" : "Fortin", "given" : "Marie Jos\u00e9e", "non-dropping-particle" : "", "parse-names" : false, "suffix" : "" }, { "dropping-particle" : "", "family" : "Stouffer", "given" : "Daniel B.", "non-dropping-particle" : "", "parse-names" : false, "suffix" : "" } ], "container-title" : "Methods in Ecology and Evolution", "editor" : [ { "dropping-particle" : "", "family" : "Vamosi", "given" : "Jana", "non-dropping-particle" : "", "parse-names" : false, "suffix" : "" } ], "id" : "ITEM-3", "issued" : { "date-parts" : [ [ "2015", "10" ] ] }, "page" : "303-312", "title" : "The structure of probabilistic networks", "type" : "article-journal" }, "uris" : [ "http://www.mendeley.com/documents/?uuid=fbd3534e-30b2-417e-84c1-88802047a672" ] }, { "id" : "ITEM-4", "itemData" : { "DOI" : "10.1111/ele.12170", "ISBN" : "1461-0248", "ISSN" : "14610248", "PMID" : "23968538", "abstract" : "Climate change has the potential to alter the phenological synchrony between interacting mutualists, such as plants and their pollinators. However, high levels of biodiversity might buffer the negative effects of species-specific phenological shifts and maintain synchrony at the community level, as predicted by the biodiversity insurance hypothesis. Here, we explore how biodiversity might enhance and stabilise phenological synchrony between a valuable crop, apple and its native pollinators. We combine 46\u00a0years of data on apple flowering phenology with historical records of bee pollinators over the same period. When the key apple pollinators are considered altogether, we found extensive synchrony between bee activity and apple peak bloom due to complementarity among bee species\u2019 activity periods, and also a stable trend over time due to differential responses to warming climate among bee species. A simulation model confirms that high biodiversity levels can ensure plant\u2013pollinator phenological synchrony and thus pollination function.", "author" : [ { "dropping-particle" : "", "family" : "Bartomeus", "given" : "Ignasi", "non-dropping-particle" : "", "parse-names" : false, "suffix" : "" }, { "dropping-particle" : "", "family" : "Park", "given" : "Mia G.", "non-dropping-particle" : "", "parse-names" : false, "suffix" : "" }, { "dropping-particle" : "", "family" : "Gibbs", "given" : "Jason", "non-dropping-particle" : "", "parse-names" : false, "suffix" : "" }, { "dropping-particle" : "", "family" : "Danforth", "given" : "Bryan N.", "non-dropping-particle" : "", "parse-names" : false, "suffix" : "" }, { "dropping-particle" : "", "family" : "Lakso", "given" : "Alan N.", "non-dropping-particle" : "", "parse-names" : false, "suffix" : "" }, { "dropping-particle" : "", "family" : "Winfree", "given" : "Rachael", "non-dropping-particle" : "", "parse-names" : false, "suffix" : "" } ], "container-title" : "Ecology Letters", "id" : "ITEM-4", "issue" : "11", "issued" : { "date-parts" : [ [ "2013" ] ] }, "page" : "1331-1338", "title" : "Biodiversity ensures plant-pollinator phenological synchrony against climate change", "type" : "article-journal", "volume" : "16" }, "uris" : [ "http://www.mendeley.com/documents/?uuid=83f5b594-80bf-4247-aa9a-992a71aeabcc" ] }, { "id" : "ITEM-5", "itemData" : { "DOI" : "10.1016/j.fooweb.2017.05.002", "ISSN" : "23522496", "abstract" : "To determine the causes, frequency and stability of biotic interactions, ecologists often use field observations to generate networks of interacting species. The challenge is in determining whether unobserved interactions were undetected due to sampling, or whether they truly do not occur. This uncertainty makes it difficult to predict interactions based on ecological mechanisms. By using hierarchical Bayesian N-mixture models adapted from wildlife ecology, we differentiated the probability of detecting a species from the intensity of species interactions. We began with a brief simulation to illustrate the consequences of ignoring detectability when building species networks. We then applied our model to an empirical dataset on Andean hummingbirds to compare trait-matching and plant abundance in explaining flower visitation patterns. The daily probability of detecting a hummingbird interaction ranged from 14% to 70% among species, underlining the importance of multiple days of sampling when estimating species interactions. The trait-matching model best fit hummingbird visitation rates among plants and pollinators. The plant abundance model was inconsistent across hummingbird species and did not support neutral interactions based on increasing plant abundance. We recommend that network studies account for interaction detectability by separately modeling observation and process mechanisms, focusing on species-level discrepancy in assessing model adequacy, and estimating uncertainty when computing network statistics.", "author" : [ { "dropping-particle" : "", "family" : "Weinstein", "given" : "Ben G.", "non-dropping-particle" : "", "parse-names" : false, "suffix" : "" }, { "dropping-particle" : "", "family" : "Graham", "given" : "Catherine H.", "non-dropping-particle" : "", "parse-names" : false, "suffix" : "" } ], "container-title" : "Food Webs", "id" : "ITEM-5", "issued" : { "date-parts" : [ [ "2017" ] ] }, "page" : "17-25", "publisher" : "Elsevier Inc.", "title" : "On comparing traits and abundance for predicting species interactions with imperfect detection", "type" : "article-journal", "volume" : "11" }, "uris" : [ "http://www.mendeley.com/documents/?uuid=5971fb93-dae7-43fc-b0dd-9adbc06729ef" ] } ], "mendeley" : { "formattedCitation" : "(Bartomeus &lt;i&gt;et al.&lt;/i&gt; 2013; Gravel &lt;i&gt;et al.&lt;/i&gt; 2013, 2016; Poisot &lt;i&gt;et al.&lt;/i&gt; 2015a; Weinstein &amp; Graham 2017a)", "plainTextFormattedCitation" : "(Bartomeus et al. 2013; Gravel et al. 2013, 2016; Poisot et al. 2015a; Weinstein &amp; Graham 2017a)", "previouslyFormattedCitation" : "(Bartomeus &lt;i&gt;et al.&lt;/i&gt; 2013; Gravel &lt;i&gt;et al.&lt;/i&gt; 2013, 2016; Poisot &lt;i&gt;et al.&lt;/i&gt; 2015a; Weinstein &amp; Graham 2017a)" }, "properties" : { "noteIndex" : 9 }, "schema" : "https://github.com/citation-style-language/schema/raw/master/csl-citation.json" }</w:instrText>
      </w:r>
      <w:r>
        <w:fldChar w:fldCharType="separate"/>
      </w:r>
      <w:r w:rsidRPr="00241BCF">
        <w:rPr>
          <w:noProof/>
        </w:rPr>
        <w:t xml:space="preserve">(Bartomeus </w:t>
      </w:r>
      <w:r w:rsidRPr="00241BCF">
        <w:rPr>
          <w:i/>
          <w:noProof/>
        </w:rPr>
        <w:t>et al.</w:t>
      </w:r>
      <w:r w:rsidRPr="00241BCF">
        <w:rPr>
          <w:noProof/>
        </w:rPr>
        <w:t xml:space="preserve"> 2013; Gravel </w:t>
      </w:r>
      <w:r w:rsidRPr="00241BCF">
        <w:rPr>
          <w:i/>
          <w:noProof/>
        </w:rPr>
        <w:t>et al.</w:t>
      </w:r>
      <w:r w:rsidRPr="00241BCF">
        <w:rPr>
          <w:noProof/>
        </w:rPr>
        <w:t xml:space="preserve"> 2013, 2016; Poisot </w:t>
      </w:r>
      <w:r w:rsidRPr="00241BCF">
        <w:rPr>
          <w:i/>
          <w:noProof/>
        </w:rPr>
        <w:t>et al.</w:t>
      </w:r>
      <w:r w:rsidRPr="00241BCF">
        <w:rPr>
          <w:noProof/>
        </w:rPr>
        <w:t xml:space="preserve"> 2015a; Weinstein &amp; Graham 2017a)</w:t>
      </w:r>
      <w:r>
        <w:fldChar w:fldCharType="end"/>
      </w:r>
      <w:r>
        <w:t xml:space="preserve">, to show how </w:t>
      </w:r>
      <w:r w:rsidRPr="00FC79FB">
        <w:t xml:space="preserve">species interactions </w:t>
      </w:r>
      <w:r>
        <w:t xml:space="preserve">can be modeled </w:t>
      </w:r>
      <w:r w:rsidRPr="00FC79FB">
        <w:t>as probability distributions</w:t>
      </w:r>
      <w:r>
        <w:t xml:space="preserve"> in </w:t>
      </w:r>
      <w:r w:rsidRPr="00FC79FB">
        <w:t xml:space="preserve">a </w:t>
      </w:r>
      <w:r w:rsidR="006C009F">
        <w:t xml:space="preserve">hierarchical </w:t>
      </w:r>
      <w:r>
        <w:t>Bayesian</w:t>
      </w:r>
      <w:r w:rsidRPr="00FC79FB">
        <w:t xml:space="preserve"> </w:t>
      </w:r>
      <w:r>
        <w:t xml:space="preserve">framework </w:t>
      </w:r>
      <w:r>
        <w:fldChar w:fldCharType="begin" w:fldLock="1"/>
      </w:r>
      <w:r>
        <w:instrText>ADDIN CSL_CITATION { "citationItems" : [ { "id" : "ITEM-1", "itemData" : { "DOI" : "10.1002/ecy.1802", "ISBN" : "4955139574", "ISSN" : "00129658", "PMID" : "28199780",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"Coblentz", "given" : "Kyle E.", "non-dropping-particle" : "", "parse-names" : false, "suffix" : "" }, { "dropping-particle" : "", "family" : "Rosenblatt", "given" : "Adam E.", "non-dropping-particle" : "", "parse-names" : false, "suffix" : "" }, { "dropping-particle" : "", "family" : "Novak", "given" : "Mark", "non-dropping-particle" : "", "parse-names" : false, "suffix" : "" } ], "container-title" : "Ecology", "id" : "ITEM-1", "issue" : "6", "issued" : { "date-parts" : [ [ "2017" ] ] }, "page" : "1535-1547", "title" : "The application of Bayesian hierarchical models to quantify individual diet specialization", "type" : "article-journal", "volume" : "98" }, "uris" : [ "http://www.mendeley.com/documents/?uuid=757f557c-7b9b-472d-91a9-6e3e1bb83ef0" ] }, { "id" : "ITEM-2", "itemData" : { "DOI" : "10.1111/j.2041-210x.2012.00249.x", "ISSN" : "2041210X", "abstract" : "Ecological network models based on aggregated data from species interactions are widely used to make inferences about species specialization, functionality and extinction risk. While increasing number of network data are available and are used in comparative studies, data quality and uncertainty have received little attention. Moreover, key individual-level information such as the proportion of individuals not involved in interactions and underlying processes driving interactions are ignored by aggregated data analysis. We suggest an individual-level hierarchical interaction model as a more flexible approach to considering uncertainty, sampling effort and conditions under which interactions take place and from which network attributes can be derived. We performed a simulation exercise to compare inference under different sample sizes and from aggregated data matrices to those from our individual-level model. Formalizing the process of network formation in an individual-level model made clear that per-species interaction frequencies are not independent of sample size and population pools and also ignore important information given by the proportion of non-interacting individuals. Hierarchical linear models are a possible solution to infer community-level attributes of network formation and allow various kinds of comprehensive model extensions to capture variation of per-individual interactions in space and time that shape upper level organization. Individual-level hierarchical models provide the link between individual behaviour and interactions under variable environmental conditions and can be summarized into networks in a conceptually neat way. Such models may not only help to account for various sources of variation but also conceptualize aspects overlooked in aggregated data. In particular, the quantification of per-individual interactions under different sampling scenarios emphasizes that per-species interaction frequencies at the species level are not necessarily a surrogate of species abundance in natural systems under investigation.", "author" : [ { "dropping-particle" : "", "family" : "Wells", "given" : "Konstans", "non-dropping-particle" : "", "parse-names" : false, "suffix" : "" }, { "dropping-particle" : "", "family" : "O'Hara", "given" : "Robert B.", "non-dropping-particle" : "", "parse-names" : false, "suffix" : "" } ], "container-title" : "Methods in Ecology and Evolution", "id" : "ITEM-2", "issued" : { "date-parts" : [ [ "2013" ] ] }, "page" : "1-8", "title" : "Species interactions: Estimating per-individual interaction strength and covariates before simplifying data into per-species ecological networks", "type" : "article-journal", "volume" : "4" }, "uris" : [ "http://www.mendeley.com/documents/?uuid=5f92a819-691d-495a-bbc0-3b449639978c" ] } ], "mendeley" : { "formattedCitation" : "(Wells &amp; O\u2019Hara 2013; Coblentz &lt;i&gt;et al.&lt;/i&gt; 2017)", "plainTextFormattedCitation" : "(Wells &amp; O\u2019Hara 2013; Coblentz et al. 2017)", "previouslyFormattedCitation" : "(Wells &amp; O\u2019Hara 2013; Coblentz &lt;i&gt;et al.&lt;/i&gt; 2017)" }, "properties" : { "noteIndex" : 8 }, "schema" : "https://github.com/citation-style-language/schema/raw/master/csl-citation.json" }</w:instrText>
      </w:r>
      <w:r>
        <w:fldChar w:fldCharType="separate"/>
      </w:r>
      <w:r w:rsidRPr="009D4CD6">
        <w:rPr>
          <w:noProof/>
        </w:rPr>
        <w:t xml:space="preserve">(Wells &amp; O’Hara 2013; Coblentz </w:t>
      </w:r>
      <w:r w:rsidRPr="009D4CD6">
        <w:rPr>
          <w:i/>
          <w:noProof/>
        </w:rPr>
        <w:t>et al.</w:t>
      </w:r>
      <w:r w:rsidRPr="009D4CD6">
        <w:rPr>
          <w:noProof/>
        </w:rPr>
        <w:t xml:space="preserve"> 2017)</w:t>
      </w:r>
      <w:r>
        <w:fldChar w:fldCharType="end"/>
      </w:r>
      <w:r>
        <w:t xml:space="preserve">. Further, </w:t>
      </w:r>
      <w:r w:rsidR="009D37AE">
        <w:t xml:space="preserve">this </w:t>
      </w:r>
      <w:r>
        <w:t xml:space="preserve">approach allows us to estimate </w:t>
      </w:r>
      <w:r w:rsidR="006C009F">
        <w:t xml:space="preserve">the uncertainty in species interactions, differentiate the predictors of interactions from the probability of detecting an interaction, and assess the variation in </w:t>
      </w:r>
      <w:r>
        <w:t xml:space="preserve">emergent network properties by </w:t>
      </w:r>
      <w:r w:rsidR="006C009F">
        <w:t xml:space="preserve">generating </w:t>
      </w:r>
      <w:r>
        <w:t xml:space="preserve">many realizations of the network from the model posterior parameters. </w:t>
      </w:r>
    </w:p>
    <w:p w14:paraId="6526EB27" w14:textId="77777777" w:rsidR="009D37AE" w:rsidRDefault="00B44FE6" w:rsidP="009D37AE">
      <w:pPr>
        <w:spacing w:after="0"/>
        <w:ind w:firstLine="720"/>
      </w:pPr>
      <w:commentRangeStart w:id="5"/>
      <w:r>
        <w:t>Using</w:t>
      </w:r>
      <w:commentRangeEnd w:id="5"/>
      <w:r w:rsidR="009D37AE">
        <w:rPr>
          <w:rStyle w:val="CommentReference"/>
        </w:rPr>
        <w:commentReference w:id="5"/>
      </w:r>
      <w:r>
        <w:t xml:space="preserve"> the hummingbird-flower data as an example (Box 1), we </w:t>
      </w:r>
      <w:r w:rsidR="00D6272D">
        <w:t>test the predictive accuracy of</w:t>
      </w:r>
      <w:r>
        <w:t xml:space="preserve"> a series of models with increasing complexity, starting from interactions as simple probabilistic events then adding detection probability, and environmental predictors of species co-occurrence</w:t>
      </w:r>
      <w:del w:id="6" w:author="Microsoft Office User" w:date="2018-02-14T16:17:00Z">
        <w:r w:rsidR="00D6272D" w:rsidDel="008349FC">
          <w:delText xml:space="preserve"> (Box 1)</w:delText>
        </w:r>
      </w:del>
      <w:r>
        <w:t xml:space="preserve">. </w:t>
      </w:r>
      <w:r w:rsidR="00D6272D">
        <w:t xml:space="preserve">To evaluate the models, we split our hummingbird-flower time-series into training (75%) and testing data (25%) (Figure X). The aim is to minimize the error in predicting the test data with models built from the training data. For each model, we compute the accuracy (proportion of correctly predicted links in testing data), and the mean predictive error per species, and the overall network </w:t>
      </w:r>
      <w:proofErr w:type="spellStart"/>
      <w:r w:rsidR="00D6272D">
        <w:t>connectance</w:t>
      </w:r>
      <w:proofErr w:type="spellEnd"/>
      <w:r w:rsidR="00D6272D">
        <w:t xml:space="preserve">. These three measures of model fit represent our ability to predict which interactions occur, which species are best predicted by a given model, and the higher order structure of the ecological community. </w:t>
      </w:r>
      <w:r>
        <w:t xml:space="preserve">We then use our approach to explore interaction beta-diversity by evaluating how interactions change across two distinct </w:t>
      </w:r>
      <w:r>
        <w:lastRenderedPageBreak/>
        <w:t xml:space="preserve">seasons in our system (Box </w:t>
      </w:r>
      <w:r w:rsidR="00D6272D">
        <w:t>2</w:t>
      </w:r>
      <w:r>
        <w:t xml:space="preserve">).  Finally, we extend this model of interaction </w:t>
      </w:r>
      <w:proofErr w:type="spellStart"/>
      <w:r>
        <w:t>betadiversity</w:t>
      </w:r>
      <w:proofErr w:type="spellEnd"/>
      <w:r>
        <w:t xml:space="preserve"> to include mechanistic models using trait-matching</w:t>
      </w:r>
      <w:r w:rsidR="00D6272D">
        <w:t xml:space="preserve"> (Box 3)</w:t>
      </w:r>
      <w:r>
        <w:t>.</w:t>
      </w:r>
    </w:p>
    <w:p w14:paraId="343F3D66" w14:textId="77777777" w:rsidR="00B44FE6" w:rsidRPr="0057359C" w:rsidRDefault="00B44FE6" w:rsidP="009D37AE">
      <w:pPr>
        <w:spacing w:after="0"/>
        <w:rPr>
          <w:b/>
        </w:rPr>
      </w:pPr>
      <w:r w:rsidRPr="0057359C">
        <w:rPr>
          <w:b/>
        </w:rPr>
        <w:t>Modeling interactions as probabilistic events</w:t>
      </w:r>
    </w:p>
    <w:p w14:paraId="79233DE1" w14:textId="6B5AD648" w:rsidR="00B44FE6" w:rsidRDefault="00B44FE6" w:rsidP="00B44FE6">
      <w:pPr>
        <w:spacing w:after="0"/>
      </w:pPr>
      <w:r>
        <w:t xml:space="preserve">The simplest interaction model is a random encounter model, in which each species has equal probability of interacting with each partner species during each observation period. </w:t>
      </w:r>
      <w:r w:rsidR="001B43C9">
        <w:t>For example, for our hummingbird data (Box 1)</w:t>
      </w:r>
      <w:r w:rsidR="000323B7">
        <w:t>,</w:t>
      </w:r>
      <w:r w:rsidR="001B43C9">
        <w:t xml:space="preserve"> t</w:t>
      </w:r>
      <w:r>
        <w:t>he probability of observing a given species (</w:t>
      </w:r>
      <w:proofErr w:type="spellStart"/>
      <w:r w:rsidRPr="00734582">
        <w:rPr>
          <w:i/>
        </w:rPr>
        <w:t>i</w:t>
      </w:r>
      <w:proofErr w:type="spellEnd"/>
      <w:r w:rsidRPr="00734582">
        <w:rPr>
          <w:i/>
        </w:rPr>
        <w:t>)</w:t>
      </w:r>
      <w:r>
        <w:t xml:space="preserve"> visiting a partner species (</w:t>
      </w:r>
      <w:r w:rsidRPr="00734582">
        <w:rPr>
          <w:i/>
        </w:rPr>
        <w:t>j</w:t>
      </w:r>
      <w:r>
        <w:t xml:space="preserve">) </w:t>
      </w:r>
      <w:commentRangeStart w:id="7"/>
      <w:r>
        <w:t>filmed by a camera (</w:t>
      </w:r>
      <w:commentRangeEnd w:id="7"/>
      <w:r>
        <w:rPr>
          <w:rStyle w:val="CommentReference"/>
        </w:rPr>
        <w:commentReference w:id="7"/>
      </w:r>
      <w:r w:rsidRPr="00734582">
        <w:rPr>
          <w:i/>
        </w:rPr>
        <w:t>k</w:t>
      </w:r>
      <w:r>
        <w:t>), on a filming day (</w:t>
      </w:r>
      <w:r w:rsidRPr="00734582">
        <w:rPr>
          <w:i/>
        </w:rPr>
        <w:t>d</w:t>
      </w:r>
      <w:r>
        <w:t xml:space="preserve">) is </w:t>
      </w:r>
    </w:p>
    <w:p w14:paraId="5809DA0C" w14:textId="77777777" w:rsidR="00B44FE6" w:rsidRPr="00747598" w:rsidRDefault="00D25B20" w:rsidP="00B44FE6">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i,j,k,d</m:t>
              </m:r>
            </m:sub>
          </m:sSub>
          <m:r>
            <w:rPr>
              <w:rFonts w:ascii="Cambria Math" w:hAnsi="Cambria Math"/>
            </w:rPr>
            <m:t xml:space="preserve">∼Bernoulli(p=0.5) </m:t>
          </m:r>
        </m:oMath>
      </m:oMathPara>
    </w:p>
    <w:p w14:paraId="0CFEDB33" w14:textId="77777777" w:rsidR="00B44FE6" w:rsidRDefault="00B44FE6" w:rsidP="00B44FE6">
      <w:pPr>
        <w:rPr>
          <w:rFonts w:eastAsiaTheme="minorEastAsia"/>
        </w:rPr>
      </w:pPr>
      <w:r>
        <w:rPr>
          <w:rFonts w:eastAsiaTheme="minorEastAsia"/>
        </w:rPr>
        <w:t>The probability of a link would therefore be 1-(1/</w:t>
      </w:r>
      <w:proofErr w:type="gramStart"/>
      <w:r>
        <w:rPr>
          <w:rFonts w:eastAsiaTheme="minorEastAsia"/>
        </w:rPr>
        <w:t>2)^</w:t>
      </w:r>
      <w:proofErr w:type="gramEnd"/>
      <w:r>
        <w:rPr>
          <w:rFonts w:eastAsiaTheme="minorEastAsia"/>
        </w:rPr>
        <w:t>n for n days of camera filming. This is a baseline model and provides a comparison for which to compare subsequent ecological models.</w:t>
      </w:r>
    </w:p>
    <w:p w14:paraId="282BE907" w14:textId="6F4EC695" w:rsidR="00B44FE6" w:rsidRPr="009D37AE" w:rsidRDefault="00B44FE6" w:rsidP="009D37AE">
      <w:pPr>
        <w:spacing w:after="0"/>
      </w:pPr>
      <w:r>
        <w:rPr>
          <w:rFonts w:eastAsiaTheme="minorEastAsia"/>
        </w:rPr>
        <w:t xml:space="preserve">The next step is to replace the random encounter model with an interaction probability for each species pair. </w:t>
      </w:r>
      <w:r w:rsidR="00F127D2">
        <w:rPr>
          <w:rFonts w:eastAsiaTheme="minorEastAsia"/>
        </w:rPr>
        <w:t xml:space="preserve">The parameter </w:t>
      </w:r>
      <m:oMath>
        <m:sSub>
          <m:sSubPr>
            <m:ctrlPr>
              <w:rPr>
                <w:rFonts w:ascii="Cambria Math" w:hAnsi="Cambria Math"/>
                <w:i/>
              </w:rPr>
            </m:ctrlPr>
          </m:sSubPr>
          <m:e>
            <m:r>
              <w:rPr>
                <w:rFonts w:ascii="Cambria Math" w:hAnsi="Cambria Math"/>
              </w:rPr>
              <m:t>p</m:t>
            </m:r>
          </m:e>
          <m:sub>
            <w:proofErr w:type="gramStart"/>
            <m:r>
              <w:rPr>
                <w:rFonts w:ascii="Cambria Math" w:hAnsi="Cambria Math"/>
              </w:rPr>
              <m:t>i,j</m:t>
            </m:r>
            <w:proofErr w:type="gramEnd"/>
          </m:sub>
        </m:sSub>
      </m:oMath>
      <w:r w:rsidR="00F127D2">
        <w:rPr>
          <w:rFonts w:eastAsiaTheme="minorEastAsia"/>
        </w:rPr>
        <w:t xml:space="preserve"> can be interpreted as the per camera filming day probability of interaction. </w:t>
      </w:r>
    </w:p>
    <w:p w14:paraId="37977F8B" w14:textId="77777777" w:rsidR="00B44FE6" w:rsidRPr="00747598" w:rsidRDefault="00D25B20" w:rsidP="00B44FE6">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i,j,k,d</m:t>
              </m:r>
            </m:sub>
          </m:sSub>
          <m:r>
            <w:rPr>
              <w:rFonts w:ascii="Cambria Math" w:hAnsi="Cambria Math"/>
            </w:rPr>
            <m:t>∼Bernoulli(</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 xml:space="preserve">) </m:t>
          </m:r>
        </m:oMath>
      </m:oMathPara>
    </w:p>
    <w:p w14:paraId="3660FC18" w14:textId="77777777" w:rsidR="00B44FE6" w:rsidRPr="0057359C" w:rsidRDefault="00B44FE6" w:rsidP="00B44FE6">
      <w:pPr>
        <w:pStyle w:val="Heading2"/>
        <w:spacing w:before="0"/>
        <w:rPr>
          <w:b/>
        </w:rPr>
      </w:pPr>
      <w:r w:rsidRPr="0057359C">
        <w:rPr>
          <w:b/>
        </w:rPr>
        <w:t>Incorporating incomplete detection</w:t>
      </w:r>
    </w:p>
    <w:p w14:paraId="41B4047A" w14:textId="1890C6BD" w:rsidR="00B44FE6" w:rsidRDefault="000323B7" w:rsidP="00B44FE6">
      <w:pPr>
        <w:spacing w:after="0"/>
      </w:pPr>
      <w:r>
        <w:t>D</w:t>
      </w:r>
      <w:r w:rsidR="00B44FE6">
        <w:t xml:space="preserve">ue to incomplete sampling, it is not possible to detect all interactions which occur </w:t>
      </w:r>
      <w:r w:rsidR="00B44FE6">
        <w:fldChar w:fldCharType="begin" w:fldLock="1"/>
      </w:r>
      <w:r w:rsidR="00B44FE6">
        <w:instrText>ADDIN CSL_CITATION { "citationItems" : [ { "id" : "ITEM-1", "itemData" : { "DOI" : "10.1016/j.baae.2010.01.001", "ISBN" : "1439-1791", "ISSN" : "14391791", "abstract" : "Network analyses of mutualistic or antagonistic interactions between species are very popular, but their biological interpretations are often unclear and incautious. Here I propose to distinguish two possible implications of network patterns in conjunction with solutions to avoid misinterpretations. Interpretations can be either(1)niche-based, describing specialisation, trait (mis-)matching between species, niche breadth and niche overlap and their relationship to interspecific competition and species coexistence, or(2)impact-based, focusing on frequencies of interactions between species such as predation or infection rates and mutualistic services, aiming to quantify each species' relative contribution to an ecological effect. For niche-based implications, it is crucial to acknowledge the sampling limitations of a network and thus control for the number of observations of each species. This is particularly important for those kinds of networks that summarise observed interactions in communities (e.g. bipartite host-parasitoid or plant-animal networks), rather than compile information from different sources or experiments (as in many food webs). Variation in total observation frequencies may alone explain network patterns that have often been interpreted as 'specialisation asymmetries' (nestedness, dependence asymmetries). I show analytically that 'dependence asymmetries' between two species (or two guilds) only reflect variation in their total observation frequencies. To depict true asymmetries in niche breadth, independent data are required for both species. Moreover, simulated co-extinction scenarios assume that each species 'depends' on its associated partners in the network (again niche-based), but species that appear most endangered are simply those with one or very few observations and are not necessarily specialised. Distinguishing niche-based and impact-based interpretations may help to bridge terminological and conceptual gaps between network pattern analyses and traditional community ecology. ?? 2010 Gesellschaft f??r ??kologie.", "author" : [ { "dropping-particle" : "", "family" : "Bl\u00fcthgen", "given" : "Nico", "non-dropping-particle" : "", "parse-names" : false, "suffix" : "" } ], "container-title" : "Basic and Applied Ecology", "id" : "ITEM-1", "issue" : "3", "issued" : { "date-parts" : [ [ "2010" ] ] }, "page" : "185-195", "title" : "Why network analysis is often disconnected from community ecology: A critique and an ecologist's guide", "type" : "article-journal", "volume" : "11" }, "uris" : [ "http://www.mendeley.com/documents/?uuid=44826124-8b5f-4bf5-a7d1-8e366ab1e552" ] }, { "id" : "ITEM-2", "itemData" : { "DOI" : "10.1098/rspb.2010.1371", "ISBN" : "0962-8452", "ISSN" : "0962-8452", "PMID" : "20843845", "abstract" : "Ecological networks are complexes of interacting species, but not all potential links among species are realized. Unobserved links are either missing or forbidden. Missing links exist, but require more sampling or alternative ways of detection to be verified. Forbidden links remain unobservable, irrespective of sampling effort. They are caused by linkage constraints. We studied one Arctic pollination network and two Mediterranean seed-dispersal networks. In the first, for example, we recorded flower-visit links for one full season, arranged data in an interaction matrix and got a connectance C of 15 per cent. Interaction accumulation curves documented our sampling of interactions through observation of visits to be robust. Then, we included data on pollen from the body surface of flower visitors as an additional link 'currency'. This resulted in 98 new links, missing from the visitation data. Thus, the combined visit-pollen matrix got an increased C of 20 per cent. For the three networks, C ranged from 20 to 52 per cent, and thus the percentage of unobserved links (100 - C) was 48 to 80 per cent; these were assumed forbidden because of linkage constraints and not missing because of under-sampling. Phenological uncoupling (i.e. non-overlapping phenophases between interacting mutualists) is one kind of constraint, and it explained 22 to 28 per cent of all possible, but unobserved links. Increasing phenophase overlap between species increased link probability, but extensive overlaps were required to achieve a high probability. Other kinds of constraint, such as size mismatch and accessibility limitations, are briefly addressed.", "author" : [ { "dropping-particle" : "", "family" : "Olesen", "given" : "Jens M", "non-dropping-particle" : "", "parse-names" : false, "suffix" : "" }, { "dropping-particle" : "", "family" : "Bascompte", "given" : "Jordi", "non-dropping-particle" : "", "parse-names" : false, "suffix" : "" }, { "dropping-particle" : "", "family" : "Dupont", "given" : "Yoko L", "non-dropping-particle" : "", "parse-names" : false, "suffix" : "" }, { "dropping-particle" : "", "family" : "Elberling", "given" : "Heidi", "non-dropping-particle" : "", "parse-names" : false, "suffix" : "" }, { "dropping-particle" : "", "family" : "Rasmussen", "given" : "Claus", "non-dropping-particle" : "", "parse-names" : false, "suffix" : "" }, { "dropping-particle" : "", "family" : "Jordano", "given" : "Pedro", "non-dropping-particle" : "", "parse-names" : false, "suffix" : "" } ], "container-title" : "Proceedings. Biological sciences / The Royal Society", "id" : "ITEM-2", "issue" : "1706", "issued" : { "date-parts" : [ [ "2011" ] ] }, "page" : "725-732", "title" : "Missing and forbidden links in mutualistic networks.", "type" : "article-journal", "volume" : "278" }, "uris" : [ "http://www.mendeley.com/documents/?uuid=e9580f39-f787-40bf-abcd-6ddadd0a3146" ] } ], "mendeley" : { "formattedCitation" : "(Bl\u00fcthgen 2010; Olesen &lt;i&gt;et al.&lt;/i&gt; 2011)", "manualFormatting" : "(Bl\u00fcthgen 2010, Olesen et al. 2011)", "plainTextFormattedCitation" : "(Bl\u00fcthgen 2010; Olesen et al. 2011)", "previouslyFormattedCitation" : "(Bl\u00fcthgen 2010; Olesen &lt;i&gt;et al.&lt;/i&gt; 2011)" }, "properties" : { "noteIndex" : 11 }, "schema" : "https://github.com/citation-style-language/schema/raw/master/csl-citation.json" }</w:instrText>
      </w:r>
      <w:r w:rsidR="00B44FE6">
        <w:fldChar w:fldCharType="separate"/>
      </w:r>
      <w:r w:rsidR="00B44FE6" w:rsidRPr="008758F2">
        <w:rPr>
          <w:noProof/>
        </w:rPr>
        <w:t>(Blüthgen 2010</w:t>
      </w:r>
      <w:r w:rsidR="00B44FE6">
        <w:rPr>
          <w:noProof/>
        </w:rPr>
        <w:t>, Olesen et al. 2011</w:t>
      </w:r>
      <w:r w:rsidR="00B44FE6" w:rsidRPr="008758F2">
        <w:rPr>
          <w:noProof/>
        </w:rPr>
        <w:t>)</w:t>
      </w:r>
      <w:r w:rsidR="00B44FE6">
        <w:fldChar w:fldCharType="end"/>
      </w:r>
      <w:r w:rsidR="00B44FE6">
        <w:t xml:space="preserve">. </w:t>
      </w:r>
      <w:r w:rsidR="009D37AE">
        <w:t>Incomplete and</w:t>
      </w:r>
      <w:r w:rsidR="00CD6ACB">
        <w:t xml:space="preserve"> </w:t>
      </w:r>
      <w:r w:rsidR="009D37AE">
        <w:t>u</w:t>
      </w:r>
      <w:r w:rsidR="00B44FE6">
        <w:t>neven sampling limits our ability to compare the frequency and predictors of interactions</w:t>
      </w:r>
      <w:r w:rsidR="009D37AE">
        <w:t xml:space="preserve"> across networks</w:t>
      </w:r>
      <w:r w:rsidR="00B44FE6">
        <w:t xml:space="preserve"> </w:t>
      </w:r>
      <w:commentRangeStart w:id="8"/>
      <w:r w:rsidR="00B44FE6">
        <w:fldChar w:fldCharType="begin" w:fldLock="1"/>
      </w:r>
      <w:r w:rsidR="00B44FE6">
        <w:instrText>ADDIN CSL_CITATION { "citationItems" : [ { "id" : "ITEM-1", "itemData" : { "DOI" : "10.1111/j.1365-2656.2011.01883.x", "ISBN" : "0021-8790", "ISSN" : "00218790", "PMID" : "21815890", "abstract" : "1. The study of plant-pollinator interactions in a network context is receiving increasing attention. This approach has helped to identify several emerging network patterns such as nestedness and modularity. However, most studies are based only on qualitative information, and some ecosystems, such as deserts and tropical forests, are underrepresented in these data sets. 2. We present an exhaustive analysis of the structure of a 4-year plant-pollinator network from the Monte desert in Argentina using qualitative and quantitative tools. We describe the structure of this network and evaluate sampling completeness using asymptotic species richness estimators. Our goal is to assess the extent to which the realized sampling effort allows for an accurate description of species interactions and to estimate the minimum number of additional censuses required to detect 90% of the interactions. We evaluated completeness of detection of the community-wide pollinator fauna, of the pollinator fauna associated with each plant species and of the plant-pollinator interactions. We also evaluated whether sampling completeness was influenced by plant characteristics, such as flower abundance, flower life span, number of interspecific links (degree) and selectiveness in the identity of their flower visitors, as well as sampling effort. 3. We found that this desert plant-pollinator network has a nested structure and that it exhibits modularity and high network-level generalization. 4. In spite of our high sampling effort, and although we sampled 80% of the pollinator fauna, we recorded only 55% of the interactions. Furthermore, although a 64% increase in sampling effort would suffice to detect 90% of the pollinator species, a fivefold increase in sampling effort would be necessary to detect 90% of the interactions. 5. Detection of interactions was incomplete for most plant species, particularly specialists with a long flowering season and high flower abundance, or generalists with short flowering span and scant flowers. Our results suggest that sampling of a network with the same effort for all plant species is inadequate to sample interactions. 6. Sampling the diversity of interactions is labour intensive, and most plant-pollinator networks published to date are likely to be undersampled. Our analysis allowed estimating the completeness of our sampling, the additional effort needed to detect most interactions and the plant traits that influence the detection of their interac\u2026", "author" : [ { "dropping-particle" : "", "family" : "Chacoff", "given" : "Natacha P.", "non-dropping-particle" : "", "parse-names" : false, "suffix" : "" }, { "dropping-particle" : "", "family" : "V\u00e1zquez", "given" : "Diego P.", "non-dropping-particle" : "", "parse-names" : false, "suffix" : "" }, { "dropping-particle" : "", "family" : "Lom\u00e1scolo", "given" : "Silvia B.", "non-dropping-particle" : "", "parse-names" : false, "suffix" : "" }, { "dropping-particle" : "", "family" : "Stevani", "given" : "Erica L.", "non-dropping-particle" : "", "parse-names" : false, "suffix" : "" }, { "dropping-particle" : "", "family" : "Dorado", "given" : "Jimena", "non-dropping-particle" : "", "parse-names" : false, "suffix" : "" }, { "dropping-particle" : "", "family" : "Padr\u00f3n", "given" : "Benigno", "non-dropping-particle" : "", "parse-names" : false, "suffix" : "" } ], "container-title" : "Journal of Animal Ecology", "id" : "ITEM-1", "issue" : "1", "issued" : { "date-parts" : [ [ "2012" ] ] }, "page" : "190-200", "title" : "Evaluating sampling completeness in a desert plant-pollinator network", "type" : "article-journal", "volume" : "81" }, "uris" : [ "http://www.mendeley.com/documents/?uuid=5295fb42-5cb8-486b-8787-384ef3ac2a96" ] } ], "mendeley" : { "formattedCitation" : "(Chacoff &lt;i&gt;et al.&lt;/i&gt; 2012)", "plainTextFormattedCitation" : "(Chacoff et al. 2012)", "previouslyFormattedCitation" : "(Chacoff &lt;i&gt;et al.&lt;/i&gt; 2012)" }, "properties" : { "noteIndex" : 11 }, "schema" : "https://github.com/citation-style-language/schema/raw/master/csl-citation.json" }</w:instrText>
      </w:r>
      <w:r w:rsidR="00B44FE6">
        <w:fldChar w:fldCharType="separate"/>
      </w:r>
      <w:r w:rsidR="00B44FE6" w:rsidRPr="00E720A0">
        <w:rPr>
          <w:noProof/>
        </w:rPr>
        <w:t xml:space="preserve">(Chacoff </w:t>
      </w:r>
      <w:r w:rsidR="00B44FE6" w:rsidRPr="00E720A0">
        <w:rPr>
          <w:i/>
          <w:noProof/>
        </w:rPr>
        <w:t>et al.</w:t>
      </w:r>
      <w:r w:rsidR="00B44FE6" w:rsidRPr="00E720A0">
        <w:rPr>
          <w:noProof/>
        </w:rPr>
        <w:t xml:space="preserve"> 2012</w:t>
      </w:r>
      <w:r w:rsidR="00B44FE6">
        <w:rPr>
          <w:noProof/>
        </w:rPr>
        <w:t xml:space="preserve">; Frund et al. 2015 </w:t>
      </w:r>
      <w:r w:rsidR="00B44FE6" w:rsidRPr="00E720A0">
        <w:rPr>
          <w:noProof/>
        </w:rPr>
        <w:t>)</w:t>
      </w:r>
      <w:r w:rsidR="00B44FE6">
        <w:fldChar w:fldCharType="end"/>
      </w:r>
      <w:commentRangeEnd w:id="8"/>
      <w:r w:rsidR="00B44FE6">
        <w:rPr>
          <w:rStyle w:val="CommentReference"/>
        </w:rPr>
        <w:commentReference w:id="8"/>
      </w:r>
      <w:r w:rsidR="00B44FE6">
        <w:t xml:space="preserve">. </w:t>
      </w:r>
      <w:r w:rsidR="009D37AE">
        <w:t>One way t</w:t>
      </w:r>
      <w:r w:rsidR="00B44FE6">
        <w:t>o address this issue</w:t>
      </w:r>
      <w:r w:rsidR="009D37AE">
        <w:t xml:space="preserve"> is with</w:t>
      </w:r>
      <w:r w:rsidR="00B44FE6">
        <w:t xml:space="preserve"> null models </w:t>
      </w:r>
      <w:r w:rsidR="009D37AE">
        <w:t>where</w:t>
      </w:r>
      <w:r w:rsidR="00B44FE6">
        <w:t xml:space="preserve"> the observed</w:t>
      </w:r>
      <w:r>
        <w:t xml:space="preserve"> interaction</w:t>
      </w:r>
      <w:r w:rsidR="00B44FE6">
        <w:t xml:space="preserve"> matrix</w:t>
      </w:r>
      <w:r w:rsidR="009D37AE">
        <w:t xml:space="preserve"> is randomized</w:t>
      </w:r>
      <w:r w:rsidR="00B44FE6">
        <w:t xml:space="preserve"> with respect to the abundance of one or both partners </w:t>
      </w:r>
      <w:r w:rsidR="00B44FE6">
        <w:fldChar w:fldCharType="begin" w:fldLock="1"/>
      </w:r>
      <w:r w:rsidR="00B44FE6">
        <w:instrText>ADDIN CSL_CITATION { "citationItems" : [ { "id" : "ITEM-1", "itemData" : { "DOI" : "10.1002/ecy.1574", "ISSN" : "00129658", "PMID" : "27870034", "abstract" : "Recent studies of mutualistic networks show that interactions between partners change across years. Both biological mechanisms and chance could drive these patterns, but the relative importance of these factors has not been separated. We established a field experiment consisting of 102 monospecific plots of 17 native plant species, from which we collected 6713 specimens of 52 bee species over four years. We used these data and a null model to determine whether bee species' foraging choices varied more or less over time beyond the variation expected by chance. Thus we provide the first quantitative definition of rewiring and fidelity as these terms are used in the literature on interaction networks. All 52 bee species varied in plant partner choice across years, but for 27 species this variation was indistinguishable from random partner choice. Another 11 species showed rewiring, varying more across years than expected by chance, while 14 species showed fidelity, indicating that they both prefer certain plant species and are consistent in those preferences across years. Our study shows that rewiring and fidelity both exist in mutualist networks, but that once sampling effects have been accounted for, they are less common than has been reported in the ecological literature.", "author" : [ { "dropping-particle" : "", "family" : "MacLeod", "given" : "Molly", "non-dropping-particle" : "", "parse-names" : false, "suffix" : "" }, { "dropping-particle" : "", "family" : "Genung", "given" : "Mark A.", "non-dropping-particle" : "", "parse-names" : false, "suffix" : "" }, { "dropping-particle" : "", "family" : "Ascher", "given" : "John S.", "non-dropping-particle" : "", "parse-names" : false, "suffix" : "" }, { "dropping-particle" : "", "family" : "Winfree", "given" : "Rachael", "non-dropping-particle" : "", "parse-names" : false, "suffix" : "" } ], "container-title" : "Ecology", "id" : "ITEM-1", "issue" : "11", "issued" : { "date-parts" : [ [ "2016" ] ] }, "page" : "2925-2931", "title" : "Measuring partner choice in plant-pollinator networks: Using null models to separate rewiring and fidelity from chance", "type" : "article-journal", "volume" : "97" }, "uris" : [ "http://www.mendeley.com/documents/?uuid=a2d83b97-948c-43c7-af0a-ebca7a036874" ] } ], "mendeley" : { "formattedCitation" : "(MacLeod &lt;i&gt;et al.&lt;/i&gt; 2016)", "plainTextFormattedCitation" : "(MacLeod et al. 2016)", "previouslyFormattedCitation" : "(MacLeod &lt;i&gt;et al.&lt;/i&gt; 2016)" }, "properties" : { "noteIndex" : 11 }, "schema" : "https://github.com/citation-style-language/schema/raw/master/csl-citation.json" }</w:instrText>
      </w:r>
      <w:r w:rsidR="00B44FE6">
        <w:fldChar w:fldCharType="separate"/>
      </w:r>
      <w:r w:rsidR="00B44FE6" w:rsidRPr="00E720A0">
        <w:rPr>
          <w:noProof/>
        </w:rPr>
        <w:t xml:space="preserve">(MacLeod </w:t>
      </w:r>
      <w:r w:rsidR="00B44FE6" w:rsidRPr="00E720A0">
        <w:rPr>
          <w:i/>
          <w:noProof/>
        </w:rPr>
        <w:t>et al.</w:t>
      </w:r>
      <w:r w:rsidR="00B44FE6" w:rsidRPr="00E720A0">
        <w:rPr>
          <w:noProof/>
        </w:rPr>
        <w:t xml:space="preserve"> 2016)</w:t>
      </w:r>
      <w:r w:rsidR="00B44FE6">
        <w:fldChar w:fldCharType="end"/>
      </w:r>
      <w:r w:rsidR="00B44FE6">
        <w:t>; however, choosing the correct null model can be extremely difficult, especially when attempting to disentangle the multiple mechanisms shaping species interactions (</w:t>
      </w:r>
      <w:proofErr w:type="spellStart"/>
      <w:r w:rsidR="00B44FE6">
        <w:t>Dormann</w:t>
      </w:r>
      <w:proofErr w:type="spellEnd"/>
      <w:r w:rsidR="00B44FE6">
        <w:t xml:space="preserve"> </w:t>
      </w:r>
      <w:r w:rsidR="00B44FE6" w:rsidRPr="008471B2">
        <w:rPr>
          <w:i/>
        </w:rPr>
        <w:t xml:space="preserve">et al. </w:t>
      </w:r>
      <w:r w:rsidR="00B44FE6">
        <w:t xml:space="preserve">2017). </w:t>
      </w:r>
      <w:r w:rsidR="00B44FE6">
        <w:lastRenderedPageBreak/>
        <w:t>Alternatively, detection probability can be directly estimated using hierarchical N-mixture models (</w:t>
      </w:r>
      <w:proofErr w:type="spellStart"/>
      <w:r w:rsidR="00B44FE6">
        <w:t>Royle</w:t>
      </w:r>
      <w:proofErr w:type="spellEnd"/>
      <w:r w:rsidR="00B44FE6">
        <w:t xml:space="preserve">, </w:t>
      </w:r>
      <w:proofErr w:type="spellStart"/>
      <w:r w:rsidR="00B44FE6">
        <w:t>Bartomues</w:t>
      </w:r>
      <w:proofErr w:type="spellEnd"/>
      <w:r w:rsidR="00B44FE6">
        <w:t xml:space="preserve">). </w:t>
      </w:r>
      <w:r w:rsidR="00263040">
        <w:t xml:space="preserve">The true interaction state (0 or 1) between species </w:t>
      </w:r>
      <w:proofErr w:type="spellStart"/>
      <w:r w:rsidR="007E249F" w:rsidRPr="00681E35">
        <w:rPr>
          <w:i/>
        </w:rPr>
        <w:t>i</w:t>
      </w:r>
      <w:proofErr w:type="spellEnd"/>
      <w:r w:rsidR="007E249F">
        <w:t xml:space="preserve"> </w:t>
      </w:r>
      <w:r w:rsidR="00263040">
        <w:t>and partner species j is considered fixed at each camera k. Each day of filming is an attempt to recover this true state based on the detectability of one partner species</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oMath>
      <w:del w:id="9" w:author="Ben Weinstein" w:date="2018-02-14T07:31:00Z">
        <w:r w:rsidR="00263040" w:rsidDel="00681E35">
          <w:delText xml:space="preserve"> </w:delText>
        </w:r>
      </w:del>
      <w:r w:rsidR="00263040">
        <w:t xml:space="preserve">. </w:t>
      </w:r>
    </w:p>
    <w:p w14:paraId="321C9B68" w14:textId="77777777" w:rsidR="00B44FE6" w:rsidRPr="00456899" w:rsidRDefault="00D25B20" w:rsidP="00B44FE6">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i,j,k,d</m:t>
              </m:r>
            </m:sub>
          </m:sSub>
          <m:r>
            <w:rPr>
              <w:rFonts w:ascii="Cambria Math" w:eastAsiaTheme="minorEastAsia" w:hAnsi="Cambria Math"/>
            </w:rPr>
            <m:t>∼Bernoulli(</m:t>
          </m:r>
          <m:sSub>
            <m:sSubPr>
              <m:ctrlPr>
                <w:rPr>
                  <w:rFonts w:ascii="Cambria Math" w:hAnsi="Cambria Math"/>
                  <w:i/>
                </w:rPr>
              </m:ctrlPr>
            </m:sSubPr>
            <m:e>
              <m:r>
                <w:rPr>
                  <w:rFonts w:ascii="Cambria Math" w:hAnsi="Cambria Math"/>
                </w:rPr>
                <m:t>S</m:t>
              </m:r>
            </m:e>
            <m:sub>
              <m:r>
                <w:rPr>
                  <w:rFonts w:ascii="Cambria Math" w:hAnsi="Cambria Math"/>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i,j,k</m:t>
              </m:r>
            </m:sub>
          </m:sSub>
          <m:r>
            <w:rPr>
              <w:rFonts w:ascii="Cambria Math" w:eastAsiaTheme="minorEastAsia" w:hAnsi="Cambria Math"/>
            </w:rPr>
            <m:t>)</m:t>
          </m:r>
        </m:oMath>
      </m:oMathPara>
    </w:p>
    <w:p w14:paraId="0E82AB84" w14:textId="77777777" w:rsidR="00B44FE6" w:rsidRPr="00F07D0F" w:rsidRDefault="00D25B20" w:rsidP="00B44FE6">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i,j,k</m:t>
              </m:r>
            </m:sub>
          </m:sSub>
          <m:r>
            <w:rPr>
              <w:rFonts w:ascii="Cambria Math" w:eastAsiaTheme="minorEastAsia" w:hAnsi="Cambria Math"/>
            </w:rPr>
            <m:t>∼Bernoulli(</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oMath>
      </m:oMathPara>
    </w:p>
    <w:p w14:paraId="45FAAC69" w14:textId="77777777" w:rsidR="00B44FE6" w:rsidRPr="001D2C7F" w:rsidRDefault="00D25B20" w:rsidP="00B44FE6">
      <w:pPr>
        <w:pStyle w:val="ListParagraph"/>
        <w:jc w:val="cente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i,j,k</m:t>
              </m:r>
            </m:sub>
          </m:sSub>
          <m:r>
            <w:rPr>
              <w:rFonts w:ascii="Cambria Math" w:hAnsi="Cambria Math"/>
            </w:rPr>
            <m:t>∼Bernoulli(</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oMath>
      </m:oMathPara>
    </w:p>
    <w:p w14:paraId="3CB52098" w14:textId="4C848CB3" w:rsidR="00B44FE6" w:rsidRDefault="000323B7" w:rsidP="00B44FE6">
      <w:pPr>
        <w:spacing w:after="0"/>
      </w:pPr>
      <w:r w:rsidRPr="00681E35">
        <w:rPr>
          <w:highlight w:val="yellow"/>
          <w:rPrChange w:id="10" w:author="Ben Weinstein" w:date="2018-02-14T07:32:00Z">
            <w:rPr/>
          </w:rPrChange>
        </w:rPr>
        <w:t xml:space="preserve">We take the simplest approach by </w:t>
      </w:r>
      <w:commentRangeStart w:id="11"/>
      <w:r w:rsidRPr="00681E35">
        <w:rPr>
          <w:highlight w:val="yellow"/>
          <w:rPrChange w:id="12" w:author="Ben Weinstein" w:date="2018-02-14T07:32:00Z">
            <w:rPr/>
          </w:rPrChange>
        </w:rPr>
        <w:t>modeling</w:t>
      </w:r>
      <w:commentRangeEnd w:id="11"/>
      <w:r w:rsidR="00681E35">
        <w:rPr>
          <w:rStyle w:val="CommentReference"/>
        </w:rPr>
        <w:commentReference w:id="11"/>
      </w:r>
      <w:r>
        <w:t xml:space="preserve"> a fixed detection probability per species, </w:t>
      </w:r>
      <w:r w:rsidR="007E249F">
        <w:t>which assumes</w:t>
      </w:r>
      <w:r>
        <w:t xml:space="preserve"> that more abundant species are more likely to be detected in a given observation period. However, t</w:t>
      </w:r>
      <w:r w:rsidR="00B44FE6">
        <w:t xml:space="preserve">he differences in detectability among species interactions remains understudied and may </w:t>
      </w:r>
      <w:r>
        <w:t xml:space="preserve">depend on a variety of factors depending on the organisms being modeled, such as </w:t>
      </w:r>
      <w:r w:rsidR="00B44FE6">
        <w:t xml:space="preserve">on species abundance, </w:t>
      </w:r>
      <w:r>
        <w:t xml:space="preserve">size, color, </w:t>
      </w:r>
      <w:r w:rsidR="00B44FE6">
        <w:t xml:space="preserve">behavior, and movement </w:t>
      </w:r>
      <w:r w:rsidR="00B44FE6">
        <w:fldChar w:fldCharType="begin" w:fldLock="1"/>
      </w:r>
      <w:r w:rsidR="00B44FE6">
        <w:instrText>ADDIN CSL_CITATION { "citationItems" : [ { "id" : "ITEM-1", "itemData" : { "DOI" : "10.1016/j.fooweb.2017.05.002", "ISSN" : "23522496", "abstract" : "To determine the causes, frequency and stability of biotic interactions, ecologists often use field observations to generate networks of interacting species. The challenge is in determining whether unobserved interactions were undetected due to sampling, or whether they truly do not occur. This uncertainty makes it difficult to predict interactions based on ecological mechanisms. By using hierarchical Bayesian N-mixture models adapted from wildlife ecology, we differentiated the probability of detecting a species from the intensity of species interactions. We began with a brief simulation to illustrate the consequences of ignoring detectability when building species networks. We then applied our model to an empirical dataset on Andean hummingbirds to compare trait-matching and plant abundance in explaining flower visitation patterns. The daily probability of detecting a hummingbird interaction ranged from 14% to 70% among species, underlining the importance of multiple days of sampling when estimating species interactions. The trait-matching model best fit hummingbird visitation rates among plants and pollinators. The plant abundance model was inconsistent across hummingbird species and did not support neutral interactions based on increasing plant abundance. We recommend that network studies account for interaction detectability by separately modeling observation and process mechanisms, focusing on species-level discrepancy in assessing model adequacy, and estimating uncertainty when computing network statistics.", "author" : [ { "dropping-particle" : "", "family" : "Weinstein", "given" : "Ben G.", "non-dropping-particle" : "", "parse-names" : false, "suffix" : "" }, { "dropping-particle" : "", "family" : "Graham", "given" : "Catherine H.", "non-dropping-particle" : "", "parse-names" : false, "suffix" : "" } ], "container-title" : "Food Webs", "id" : "ITEM-1", "issued" : { "date-parts" : [ [ "2017" ] ] }, "page" : "17-25", "publisher" : "Elsevier Inc.", "title" : "On comparing traits and abundance for predicting species interactions with imperfect detection", "type" : "article-journal", "volume" : "11" }, "uris" : [ "http://www.mendeley.com/documents/?uuid=5971fb93-dae7-43fc-b0dd-9adbc06729ef" ] } ], "mendeley" : { "formattedCitation" : "(Weinstein &amp; Graham 2017a)", "plainTextFormattedCitation" : "(Weinstein &amp; Graham 2017a)", "previouslyFormattedCitation" : "(Weinstein &amp; Graham 2017a)" }, "properties" : { "noteIndex" : 11 }, "schema" : "https://github.com/citation-style-language/schema/raw/master/csl-citation.json" }</w:instrText>
      </w:r>
      <w:r w:rsidR="00B44FE6">
        <w:fldChar w:fldCharType="separate"/>
      </w:r>
      <w:r w:rsidR="00B44FE6" w:rsidRPr="00E720A0">
        <w:rPr>
          <w:noProof/>
        </w:rPr>
        <w:t>(Weinstein &amp; Graham 2017a</w:t>
      </w:r>
      <w:r>
        <w:rPr>
          <w:noProof/>
        </w:rPr>
        <w:t>; cite other</w:t>
      </w:r>
      <w:r w:rsidR="00B44FE6" w:rsidRPr="00E720A0">
        <w:rPr>
          <w:noProof/>
        </w:rPr>
        <w:t>)</w:t>
      </w:r>
      <w:r w:rsidR="00B44FE6">
        <w:fldChar w:fldCharType="end"/>
      </w:r>
      <w:r w:rsidR="00B44FE6">
        <w:t xml:space="preserve">. </w:t>
      </w:r>
      <w:commentRangeStart w:id="13"/>
      <w:ins w:id="14" w:author="Microsoft Office User" w:date="2018-02-13T17:50:00Z">
        <w:r>
          <w:t xml:space="preserve">In </w:t>
        </w:r>
      </w:ins>
      <w:commentRangeStart w:id="15"/>
      <w:ins w:id="16" w:author="Microsoft Office User" w:date="2018-02-13T17:51:00Z">
        <w:r>
          <w:t>hummingbirds</w:t>
        </w:r>
      </w:ins>
      <w:commentRangeEnd w:id="15"/>
      <w:r w:rsidR="00F162B5">
        <w:rPr>
          <w:rStyle w:val="CommentReference"/>
        </w:rPr>
        <w:commentReference w:id="15"/>
      </w:r>
      <w:ins w:id="17" w:author="Microsoft Office User" w:date="2018-02-13T17:51:00Z">
        <w:r>
          <w:t>,</w:t>
        </w:r>
      </w:ins>
      <w:r w:rsidR="00B44FE6">
        <w:t xml:space="preserve"> </w:t>
      </w:r>
      <w:ins w:id="18" w:author="Ben Weinstein" w:date="2018-02-13T14:41:00Z">
        <w:r w:rsidR="00F162B5">
          <w:t>f</w:t>
        </w:r>
      </w:ins>
      <w:r w:rsidR="00B44FE6">
        <w:t xml:space="preserve">actors such as territoriality, and the frequency of replenishment of partner rewards can </w:t>
      </w:r>
      <w:r w:rsidR="004B3E0F">
        <w:rPr>
          <w:rStyle w:val="CommentReference"/>
        </w:rPr>
        <w:commentReference w:id="19"/>
      </w:r>
      <w:r w:rsidR="00B44FE6">
        <w:t>shape the likelihood of detecting an interaction given that it occurs.</w:t>
      </w:r>
      <w:commentRangeEnd w:id="13"/>
      <w:r w:rsidR="007E249F">
        <w:rPr>
          <w:rStyle w:val="CommentReference"/>
        </w:rPr>
        <w:commentReference w:id="13"/>
      </w:r>
      <w:r w:rsidR="00263040">
        <w:t xml:space="preserve"> In our example system, the detectability of plants is considered fixed, since a camera is placed a single plant in frame. In other systems, the detectability of a given interaction may depend on the joint detectability of both the species and its partner, transforming </w:t>
      </w:r>
      <m:oMath>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oMath>
      <w:r w:rsidR="00263040">
        <w:rPr>
          <w:rFonts w:eastAsiaTheme="minorEastAsia"/>
        </w:rPr>
        <w:t xml:space="preserve"> into (</w:t>
      </w:r>
      <m:oMath>
        <m:sSub>
          <m:sSubPr>
            <m:ctrlPr>
              <w:rPr>
                <w:rFonts w:ascii="Cambria Math" w:eastAsiaTheme="minorEastAsia" w:hAnsi="Cambria Math"/>
                <w:i/>
              </w:rPr>
            </m:ctrlPr>
          </m:sSubPr>
          <m:e>
            <m:r>
              <w:rPr>
                <w:rFonts w:ascii="Cambria Math" w:eastAsiaTheme="minorEastAsia" w:hAnsi="Cambria Math"/>
              </w:rPr>
              <m:t>ω</m:t>
            </m:r>
          </m:e>
          <m:sub>
            <w:proofErr w:type="gramStart"/>
            <m:r>
              <w:rPr>
                <w:rFonts w:ascii="Cambria Math" w:eastAsiaTheme="minorEastAsia" w:hAnsi="Cambria Math"/>
              </w:rPr>
              <m:t>i,j</m:t>
            </m:r>
            <w:proofErr w:type="gramEnd"/>
          </m:sub>
        </m:sSub>
        <m:r>
          <w:rPr>
            <w:rFonts w:ascii="Cambria Math" w:eastAsiaTheme="minorEastAsia" w:hAnsi="Cambria Math"/>
          </w:rPr>
          <m:t>)</m:t>
        </m:r>
      </m:oMath>
      <w:r w:rsidR="00263040">
        <w:rPr>
          <w:rFonts w:eastAsiaTheme="minorEastAsia"/>
        </w:rPr>
        <w:t>.</w:t>
      </w:r>
    </w:p>
    <w:p w14:paraId="0BB04901" w14:textId="77777777" w:rsidR="00B44FE6" w:rsidRPr="0057359C" w:rsidRDefault="00B44FE6" w:rsidP="00B44FE6">
      <w:pPr>
        <w:pStyle w:val="Heading2"/>
        <w:spacing w:before="0"/>
        <w:rPr>
          <w:b/>
        </w:rPr>
      </w:pPr>
      <w:r w:rsidRPr="0057359C">
        <w:rPr>
          <w:b/>
        </w:rPr>
        <w:t xml:space="preserve">Incorporating </w:t>
      </w:r>
      <w:r>
        <w:rPr>
          <w:b/>
        </w:rPr>
        <w:t>species occurrence</w:t>
      </w:r>
    </w:p>
    <w:p w14:paraId="04ED606B" w14:textId="346053A9" w:rsidR="00B44FE6" w:rsidRPr="00D25B20" w:rsidRDefault="00B44FE6" w:rsidP="00D25B20">
      <w:pPr>
        <w:pPrChange w:id="20" w:author="Ben Weinstein" w:date="2018-02-14T07:33:00Z">
          <w:pPr>
            <w:pStyle w:val="Heading1"/>
            <w:spacing w:before="0" w:after="0" w:line="480" w:lineRule="auto"/>
          </w:pPr>
        </w:pPrChange>
      </w:pPr>
      <w:r>
        <w:t xml:space="preserve">To interact species must co-occur (Gravel). Therefore, observed absences of an interaction may stem from either our ability to detect interactions that occur, or because one partner species is not present. To model species </w:t>
      </w:r>
      <w:r w:rsidR="00407352">
        <w:t>co-</w:t>
      </w:r>
      <w:r>
        <w:t xml:space="preserve">occurrence, </w:t>
      </w:r>
      <w:r w:rsidR="00407352">
        <w:t xml:space="preserve">we need to model species presence based on the </w:t>
      </w:r>
      <w:r w:rsidR="00407352">
        <w:lastRenderedPageBreak/>
        <w:t>environmental during the sampling period.</w:t>
      </w:r>
      <w:r>
        <w:t xml:space="preserve"> </w:t>
      </w:r>
      <w:r w:rsidR="00407352">
        <w:t xml:space="preserve">For </w:t>
      </w:r>
      <w:r>
        <w:t xml:space="preserve">example, </w:t>
      </w:r>
      <w:r w:rsidR="00407352">
        <w:t xml:space="preserve">in our </w:t>
      </w:r>
      <w:r w:rsidR="007E249F">
        <w:t>hummingbird dataset</w:t>
      </w:r>
      <w:r w:rsidR="00407352">
        <w:t xml:space="preserve">, cameras </w:t>
      </w:r>
      <w:r>
        <w:t>captured</w:t>
      </w:r>
      <w:r w:rsidR="00407352">
        <w:t xml:space="preserve"> interactions</w:t>
      </w:r>
      <w:r>
        <w:t xml:space="preserve"> along a wide </w:t>
      </w:r>
      <w:r w:rsidR="00407352">
        <w:t xml:space="preserve">elevation gradient </w:t>
      </w:r>
      <w:r>
        <w:t>ranging from 1300 – 2500m.</w:t>
      </w:r>
      <w:r w:rsidR="00407352">
        <w:t xml:space="preserve"> We can therefore model t</w:t>
      </w:r>
      <w:r>
        <w:t>he probability of interaction</w:t>
      </w:r>
      <w:r w:rsidR="00681E35">
        <w:rPr>
          <w:b/>
        </w:rPr>
        <w:t xml:space="preserve"> </w:t>
      </w:r>
      <w:r w:rsidR="00B648B3">
        <w:t xml:space="preserve">as a </w:t>
      </w:r>
      <w:r>
        <w:t xml:space="preserve">function of the probability of occurrence of species </w:t>
      </w:r>
      <w:proofErr w:type="spellStart"/>
      <w:r w:rsidR="007E249F" w:rsidRPr="007E249F">
        <w:rPr>
          <w:i/>
        </w:rPr>
        <w:t>i</w:t>
      </w:r>
      <w:proofErr w:type="spellEnd"/>
      <w:r w:rsidR="007E249F">
        <w:t xml:space="preserve"> </w:t>
      </w:r>
      <w:r>
        <w:t xml:space="preserve">at the elevation of camera </w:t>
      </w:r>
      <w:r w:rsidRPr="00681E35">
        <w:t>k (</w:t>
      </w:r>
      <m:oMath>
        <m:sSub>
          <m:sSubPr>
            <m:ctrlPr>
              <w:rPr>
                <w:rFonts w:ascii="Cambria Math" w:hAnsi="Cambria Math"/>
              </w:rPr>
            </m:ctrlPr>
          </m:sSubPr>
          <m:e>
            <m:r>
              <m:rPr>
                <m:sty m:val="bi"/>
              </m:rPr>
              <w:rPr>
                <w:rFonts w:ascii="Cambria Math" w:hAnsi="Cambria Math"/>
              </w:rPr>
              <m:t>ψ</m:t>
            </m:r>
          </m:e>
          <m:sub>
            <w:proofErr w:type="gramStart"/>
            <m:r>
              <m:rPr>
                <m:sty m:val="bi"/>
              </m:rPr>
              <w:rPr>
                <w:rFonts w:ascii="Cambria Math" w:hAnsi="Cambria Math"/>
              </w:rPr>
              <m:t>i</m:t>
            </m:r>
            <m:r>
              <m:rPr>
                <m:sty m:val="b"/>
              </m:rPr>
              <w:rPr>
                <w:rFonts w:ascii="Cambria Math" w:hAnsi="Cambria Math"/>
              </w:rPr>
              <m:t>,</m:t>
            </m:r>
            <m:r>
              <m:rPr>
                <m:sty m:val="bi"/>
              </m:rPr>
              <w:rPr>
                <w:rFonts w:ascii="Cambria Math" w:hAnsi="Cambria Math"/>
              </w:rPr>
              <m:t>k</m:t>
            </m:r>
            <w:proofErr w:type="gramEnd"/>
          </m:sub>
        </m:sSub>
      </m:oMath>
      <w:r w:rsidRPr="00D25B20">
        <w:t>), the</w:t>
      </w:r>
      <w:r>
        <w:t xml:space="preserve"> probability of interaction between species </w:t>
      </w:r>
      <w:proofErr w:type="spellStart"/>
      <w:r w:rsidR="007E249F" w:rsidRPr="007E249F">
        <w:rPr>
          <w:i/>
        </w:rPr>
        <w:t>i</w:t>
      </w:r>
      <w:proofErr w:type="spellEnd"/>
      <w:r w:rsidR="007E249F">
        <w:t xml:space="preserve"> </w:t>
      </w:r>
      <w:r>
        <w:t xml:space="preserve">and partner species </w:t>
      </w:r>
      <w:r w:rsidRPr="00681E35">
        <w:t xml:space="preserve">j </w:t>
      </w:r>
      <m:oMath>
        <m:sSub>
          <m:sSubPr>
            <m:ctrlPr>
              <w:rPr>
                <w:rFonts w:ascii="Cambria Math" w:hAnsi="Cambria Math"/>
              </w:rPr>
            </m:ctrlPr>
          </m:sSubPr>
          <m:e>
            <m:r>
              <m:rPr>
                <m:sty m:val="b"/>
              </m:rPr>
              <w:rPr>
                <w:rFonts w:ascii="Cambria Math" w:hAnsi="Cambria Math"/>
              </w:rPr>
              <m:t>(</m:t>
            </m:r>
            <m:r>
              <m:rPr>
                <m:sty m:val="bi"/>
              </m:rPr>
              <w:rPr>
                <w:rFonts w:ascii="Cambria Math" w:hAnsi="Cambria Math"/>
              </w:rPr>
              <m:t>p</m:t>
            </m:r>
          </m:e>
          <m:sub>
            <m:r>
              <m:rPr>
                <m:sty m:val="bi"/>
              </m:rPr>
              <w:rPr>
                <w:rFonts w:ascii="Cambria Math" w:hAnsi="Cambria Math"/>
              </w:rPr>
              <m:t>i</m:t>
            </m:r>
            <m:r>
              <m:rPr>
                <m:sty m:val="b"/>
              </m:rPr>
              <w:rPr>
                <w:rFonts w:ascii="Cambria Math" w:hAnsi="Cambria Math"/>
              </w:rPr>
              <m:t>,</m:t>
            </m:r>
            <m:r>
              <m:rPr>
                <m:sty m:val="bi"/>
              </m:rPr>
              <w:rPr>
                <w:rFonts w:ascii="Cambria Math" w:hAnsi="Cambria Math"/>
              </w:rPr>
              <m:t>j</m:t>
            </m:r>
          </m:sub>
        </m:sSub>
        <m:r>
          <m:rPr>
            <m:sty m:val="b"/>
          </m:rPr>
          <w:rPr>
            <w:rFonts w:ascii="Cambria Math" w:hAnsi="Cambria Math"/>
          </w:rPr>
          <m:t>)</m:t>
        </m:r>
      </m:oMath>
      <w:r w:rsidRPr="00D25B20">
        <w:t>, and</w:t>
      </w:r>
      <w:r>
        <w:t xml:space="preserve"> the probability of detecting an </w:t>
      </w:r>
      <w:r w:rsidRPr="00681E35">
        <w:t>interaction (</w:t>
      </w: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i</m:t>
            </m:r>
          </m:sub>
        </m:sSub>
      </m:oMath>
      <w:r w:rsidRPr="00D25B20">
        <w:t>), given</w:t>
      </w:r>
      <w:r>
        <w:t xml:space="preserve"> that it occurs. </w:t>
      </w:r>
      <w:ins w:id="21" w:author="Ben Weinstein" w:date="2018-02-14T07:33:00Z">
        <w:r w:rsidR="00D25B20">
          <w:t xml:space="preserve">The model can be extended to include other covariates or a probability of species presence based on a species distribution model. </w:t>
        </w:r>
      </w:ins>
    </w:p>
    <w:p w14:paraId="21988D10" w14:textId="77777777" w:rsidR="00B44FE6" w:rsidRPr="00456899" w:rsidRDefault="00D25B20" w:rsidP="00B44FE6">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i,j,k,d</m:t>
              </m:r>
            </m:sub>
          </m:sSub>
          <m:r>
            <w:rPr>
              <w:rFonts w:ascii="Cambria Math" w:eastAsiaTheme="minorEastAsia" w:hAnsi="Cambria Math"/>
            </w:rPr>
            <m:t>∼Bernoulli(</m:t>
          </m:r>
          <m:sSub>
            <m:sSubPr>
              <m:ctrlPr>
                <w:rPr>
                  <w:rFonts w:ascii="Cambria Math" w:hAnsi="Cambria Math"/>
                  <w:i/>
                </w:rPr>
              </m:ctrlPr>
            </m:sSubPr>
            <m:e>
              <m:r>
                <w:rPr>
                  <w:rFonts w:ascii="Cambria Math" w:hAnsi="Cambria Math"/>
                </w:rPr>
                <m:t>S</m:t>
              </m:r>
            </m:e>
            <m:sub>
              <m:r>
                <w:rPr>
                  <w:rFonts w:ascii="Cambria Math" w:hAnsi="Cambria Math"/>
                </w:rPr>
                <m:t>i,j,k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i,j,k</m:t>
              </m:r>
            </m:sub>
          </m:sSub>
          <m:r>
            <w:rPr>
              <w:rFonts w:ascii="Cambria Math" w:eastAsiaTheme="minorEastAsia" w:hAnsi="Cambria Math"/>
            </w:rPr>
            <m:t>*oc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i,k</m:t>
              </m:r>
            </m:sub>
          </m:sSub>
          <m:r>
            <w:rPr>
              <w:rFonts w:ascii="Cambria Math" w:eastAsiaTheme="minorEastAsia" w:hAnsi="Cambria Math"/>
            </w:rPr>
            <m:t>)</m:t>
          </m:r>
        </m:oMath>
      </m:oMathPara>
    </w:p>
    <w:p w14:paraId="74686E62" w14:textId="77777777" w:rsidR="00B44FE6" w:rsidRPr="00F07D0F" w:rsidRDefault="00D25B20" w:rsidP="00B44FE6">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i,j,k</m:t>
              </m:r>
            </m:sub>
          </m:sSub>
          <m:r>
            <w:rPr>
              <w:rFonts w:ascii="Cambria Math" w:eastAsiaTheme="minorEastAsia" w:hAnsi="Cambria Math"/>
            </w:rPr>
            <m:t>∼Bernoulli(</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oMath>
      </m:oMathPara>
    </w:p>
    <w:p w14:paraId="655FA20E" w14:textId="77777777" w:rsidR="00B44FE6" w:rsidRPr="00D36319" w:rsidRDefault="00D25B20" w:rsidP="00B44FE6">
      <w:pPr>
        <w:pStyle w:val="ListParagraph"/>
        <w:jc w:val="cente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i,j,k</m:t>
              </m:r>
            </m:sub>
          </m:sSub>
          <m:r>
            <w:rPr>
              <w:rFonts w:ascii="Cambria Math" w:hAnsi="Cambria Math"/>
            </w:rPr>
            <m:t>∼Bernoulli(</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oMath>
      </m:oMathPara>
    </w:p>
    <w:p w14:paraId="20D8E80D" w14:textId="77777777" w:rsidR="00B44FE6" w:rsidRPr="00F07D0F" w:rsidRDefault="00D25B20" w:rsidP="00B44FE6">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occ</m:t>
              </m:r>
            </m:e>
            <m:sub>
              <m:r>
                <w:rPr>
                  <w:rFonts w:ascii="Cambria Math" w:eastAsiaTheme="minorEastAsia" w:hAnsi="Cambria Math"/>
                </w:rPr>
                <m:t>i,k</m:t>
              </m:r>
            </m:sub>
          </m:sSub>
          <m:r>
            <w:rPr>
              <w:rFonts w:ascii="Cambria Math" w:eastAsiaTheme="minorEastAsia" w:hAnsi="Cambria Math"/>
            </w:rPr>
            <m:t>~Bernoulli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i,k</m:t>
                  </m:r>
                </m:sub>
              </m:sSub>
            </m:e>
          </m:d>
        </m:oMath>
      </m:oMathPara>
    </w:p>
    <w:p w14:paraId="3C4B02F4" w14:textId="77777777" w:rsidR="00B44FE6" w:rsidRPr="00F07D0F" w:rsidRDefault="00B44FE6" w:rsidP="00B44FE6">
      <w:pPr>
        <w:pStyle w:val="ListParagraph"/>
        <w:jc w:val="center"/>
        <w:rPr>
          <w:rFonts w:eastAsiaTheme="minorEastAsia"/>
        </w:rPr>
      </w:pPr>
      <m:oMathPara>
        <m:oMath>
          <m:r>
            <w:rPr>
              <w:rFonts w:ascii="Cambria Math" w:eastAsiaTheme="minorEastAsia" w:hAnsi="Cambria Math"/>
            </w:rPr>
            <m:t>logit</m:t>
          </m:r>
          <m:d>
            <m:dPr>
              <m:ctrlPr>
                <w:rPr>
                  <w:rFonts w:ascii="Cambria Math" w:eastAsiaTheme="minorEastAsia" w:hAnsi="Cambria Math"/>
                  <w:i/>
                </w:rPr>
              </m:ctrlPr>
            </m:dPr>
            <m:e>
              <m:r>
                <w:rPr>
                  <w:rFonts w:ascii="Cambria Math" w:eastAsiaTheme="minorEastAsia" w:hAnsi="Cambria Math"/>
                </w:rPr>
                <m:t>ψ</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r>
            <w:rPr>
              <w:rFonts w:ascii="Cambria Math" w:eastAsiaTheme="minorEastAsia" w:hAnsi="Cambria Math"/>
            </w:rPr>
            <m:t>*elevatio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m:oMathPara>
    </w:p>
    <w:p w14:paraId="24BD2861" w14:textId="11663F0D" w:rsidR="00B44FE6" w:rsidRDefault="00B648B3" w:rsidP="00B648B3">
      <w:pPr>
        <w:ind w:firstLine="720"/>
      </w:pPr>
      <w:r>
        <w:t>As with</w:t>
      </w:r>
      <w:r w:rsidR="00263040">
        <w:t xml:space="preserve"> species detectability, our example system has a fixed probability of presence for the partner species (plants), since a camera is placed at an individual flower in bloom. In other sampling designs, such as line transects, the presence of both species can be modeled separately, such that the probability of interaction is conditional on the presence of both species. For example, in plant-pollinator studies, one could estimate the importance of phenology on the probability of interaction by adding a time-indexed covariate, such as Julian day, in shaping which flowers are in bloom.</w:t>
      </w:r>
    </w:p>
    <w:p w14:paraId="082BC07E" w14:textId="6B0CEA97" w:rsidR="00263040" w:rsidRPr="00F07D0F" w:rsidRDefault="00D25B20" w:rsidP="00263040">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occ</m:t>
              </m:r>
            </m:e>
            <m:sub>
              <m:r>
                <w:rPr>
                  <w:rFonts w:ascii="Cambria Math" w:eastAsiaTheme="minorEastAsia" w:hAnsi="Cambria Math"/>
                </w:rPr>
                <m:t>j,k</m:t>
              </m:r>
            </m:sub>
          </m:sSub>
          <m:r>
            <w:rPr>
              <w:rFonts w:ascii="Cambria Math" w:eastAsiaTheme="minorEastAsia" w:hAnsi="Cambria Math"/>
            </w:rPr>
            <m:t>~Bernoulli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j,k</m:t>
                  </m:r>
                </m:sub>
              </m:sSub>
            </m:e>
          </m:d>
        </m:oMath>
      </m:oMathPara>
    </w:p>
    <w:p w14:paraId="3ABAA5A5" w14:textId="4A85AD12" w:rsidR="00263040" w:rsidRPr="00B648B3" w:rsidRDefault="00263040" w:rsidP="00B648B3">
      <w:pPr>
        <w:pStyle w:val="ListParagraph"/>
        <w:jc w:val="center"/>
        <w:rPr>
          <w:rFonts w:eastAsiaTheme="minorEastAsia"/>
        </w:rPr>
      </w:pPr>
      <m:oMathPara>
        <m:oMath>
          <m:r>
            <w:rPr>
              <w:rFonts w:ascii="Cambria Math" w:eastAsiaTheme="minorEastAsia" w:hAnsi="Cambria Math"/>
            </w:rPr>
            <m:t>logit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j,k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j</m:t>
              </m:r>
            </m:sub>
          </m:sSub>
          <m:r>
            <w:rPr>
              <w:rFonts w:ascii="Cambria Math" w:eastAsiaTheme="minorEastAsia" w:hAnsi="Cambria Math"/>
            </w:rPr>
            <m:t>*julian_da</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m:oMathPara>
    </w:p>
    <w:p w14:paraId="07C2CDA2" w14:textId="77777777" w:rsidR="00B44FE6" w:rsidRPr="0057359C" w:rsidRDefault="00B44FE6" w:rsidP="00B44FE6">
      <w:pPr>
        <w:pStyle w:val="Heading1"/>
        <w:spacing w:before="0" w:after="0" w:line="480" w:lineRule="auto"/>
        <w:rPr>
          <w:sz w:val="24"/>
        </w:rPr>
      </w:pPr>
      <w:r>
        <w:rPr>
          <w:sz w:val="24"/>
        </w:rPr>
        <w:lastRenderedPageBreak/>
        <w:t xml:space="preserve">Interaction </w:t>
      </w:r>
      <w:proofErr w:type="spellStart"/>
      <w:r>
        <w:rPr>
          <w:sz w:val="24"/>
        </w:rPr>
        <w:t>Betadiversity</w:t>
      </w:r>
      <w:proofErr w:type="spellEnd"/>
    </w:p>
    <w:p w14:paraId="088D769D" w14:textId="75064C31" w:rsidR="009D48A3" w:rsidRDefault="00B44FE6" w:rsidP="00B44FE6">
      <w:pPr>
        <w:spacing w:after="0"/>
      </w:pPr>
      <w:r>
        <w:t xml:space="preserve">To investigate why species </w:t>
      </w:r>
      <w:proofErr w:type="gramStart"/>
      <w:r>
        <w:t>interactions</w:t>
      </w:r>
      <w:proofErr w:type="gramEnd"/>
      <w:r>
        <w:t xml:space="preserve"> change over time and space, we need to </w:t>
      </w:r>
      <w:r w:rsidR="000323B7">
        <w:t>consider</w:t>
      </w:r>
      <w:r>
        <w:t xml:space="preserve"> the mechanisms shaping interaction </w:t>
      </w:r>
      <w:proofErr w:type="spellStart"/>
      <w:r>
        <w:t>betadiversity</w:t>
      </w:r>
      <w:proofErr w:type="spellEnd"/>
      <w:r>
        <w:t xml:space="preserve">. </w:t>
      </w:r>
      <w:r w:rsidR="00433DCC">
        <w:t>I</w:t>
      </w:r>
      <w:r w:rsidR="008D0C22">
        <w:t xml:space="preserve">nteractions may change </w:t>
      </w:r>
      <w:r w:rsidR="0092475E">
        <w:t>due to</w:t>
      </w:r>
      <w:r w:rsidR="00B648B3">
        <w:t xml:space="preserve"> changes in </w:t>
      </w:r>
      <w:r w:rsidR="0092475E">
        <w:t>1</w:t>
      </w:r>
      <w:r w:rsidR="00D455C3">
        <w:t xml:space="preserve">) </w:t>
      </w:r>
      <w:r>
        <w:t xml:space="preserve">fitness benefits, </w:t>
      </w:r>
      <w:r w:rsidR="0092475E">
        <w:t>2</w:t>
      </w:r>
      <w:r>
        <w:t>) detectability,</w:t>
      </w:r>
      <w:r w:rsidR="00B648B3">
        <w:t xml:space="preserve"> and</w:t>
      </w:r>
      <w:r>
        <w:t xml:space="preserve"> </w:t>
      </w:r>
      <w:r w:rsidR="0092475E">
        <w:t>3</w:t>
      </w:r>
      <w:r>
        <w:t xml:space="preserve">) species co-occurrence. </w:t>
      </w:r>
      <w:r w:rsidR="00587082">
        <w:t xml:space="preserve">For each </w:t>
      </w:r>
      <w:r w:rsidR="00B648B3">
        <w:t>of these factors</w:t>
      </w:r>
      <w:r w:rsidR="00587082">
        <w:t>, we can alter our model to assess whether adding time-based indices improve</w:t>
      </w:r>
      <w:r w:rsidR="00B648B3">
        <w:t>s</w:t>
      </w:r>
      <w:r w:rsidR="00587082">
        <w:t xml:space="preserve"> prediction and highlight </w:t>
      </w:r>
      <w:r w:rsidR="005E5E6E">
        <w:t>the</w:t>
      </w:r>
      <w:r w:rsidR="00587082">
        <w:t xml:space="preserve"> </w:t>
      </w:r>
      <w:r w:rsidR="00173990">
        <w:t xml:space="preserve">interaction </w:t>
      </w:r>
      <w:r w:rsidR="00587082">
        <w:t xml:space="preserve">links </w:t>
      </w:r>
      <w:r w:rsidR="005E5E6E">
        <w:t>that might</w:t>
      </w:r>
      <w:r w:rsidR="00587082">
        <w:t xml:space="preserve"> change over time.</w:t>
      </w:r>
      <w:r w:rsidR="009D48A3">
        <w:t xml:space="preserve"> </w:t>
      </w:r>
      <w:commentRangeStart w:id="22"/>
      <w:proofErr w:type="gramStart"/>
      <w:r w:rsidR="009D48A3">
        <w:t>However</w:t>
      </w:r>
      <w:commentRangeEnd w:id="22"/>
      <w:proofErr w:type="gramEnd"/>
      <w:r w:rsidR="00173990">
        <w:rPr>
          <w:rStyle w:val="CommentReference"/>
        </w:rPr>
        <w:commentReference w:id="22"/>
      </w:r>
      <w:r w:rsidR="009D48A3">
        <w:t xml:space="preserve">, before we begin, it is critical that we describe the meaning of stochasticity in our probabilistic model. The posterior distribution of the probability of interaction captures </w:t>
      </w:r>
      <w:r w:rsidR="00AB3E62">
        <w:t>the variance</w:t>
      </w:r>
      <w:r w:rsidR="009D48A3">
        <w:t xml:space="preserve"> in </w:t>
      </w:r>
      <w:r w:rsidR="00AB3E62">
        <w:t>the</w:t>
      </w:r>
      <w:r w:rsidR="009D48A3">
        <w:t xml:space="preserve"> ecological process given our available data. Whether this variance stems from unmeasured ecological variables, or the true ‘randomness’, is a matter of interpretation (</w:t>
      </w:r>
      <w:proofErr w:type="spellStart"/>
      <w:r w:rsidR="009D48A3">
        <w:t>Youngflesh</w:t>
      </w:r>
      <w:proofErr w:type="spellEnd"/>
      <w:r w:rsidR="009D48A3">
        <w:t xml:space="preserve">). For our practical purposes, it means that the likelihood of observing an interaction on a given day of filming is variable. Rather than focusing on predicting individual observations, we are interested in the distribution </w:t>
      </w:r>
      <w:r w:rsidR="00AB3E62">
        <w:t>that</w:t>
      </w:r>
      <w:r w:rsidR="009D48A3">
        <w:t xml:space="preserve"> describes the probability of observing a given interaction</w:t>
      </w:r>
      <w:ins w:id="23" w:author="Microsoft Office User" w:date="2018-02-14T15:27:00Z">
        <w:r w:rsidR="00173990">
          <w:t xml:space="preserve"> link</w:t>
        </w:r>
      </w:ins>
      <w:r w:rsidR="009D48A3">
        <w:t xml:space="preserve">. </w:t>
      </w:r>
      <w:commentRangeStart w:id="24"/>
      <w:r w:rsidR="009D48A3">
        <w:t>This means that every sampling event will yield variation</w:t>
      </w:r>
      <w:commentRangeEnd w:id="24"/>
      <w:r w:rsidR="00173990">
        <w:rPr>
          <w:rStyle w:val="CommentReference"/>
        </w:rPr>
        <w:commentReference w:id="24"/>
      </w:r>
      <w:r w:rsidR="009D48A3">
        <w:t xml:space="preserve">. We do not see this variation as </w:t>
      </w:r>
      <w:r w:rsidR="002D7DCB">
        <w:t xml:space="preserve">a </w:t>
      </w:r>
      <w:r w:rsidR="009D48A3">
        <w:t xml:space="preserve">meaningful measure of ecological </w:t>
      </w:r>
      <w:proofErr w:type="spellStart"/>
      <w:r w:rsidR="009D48A3">
        <w:t>betadiversity</w:t>
      </w:r>
      <w:proofErr w:type="spellEnd"/>
      <w:r w:rsidR="009D48A3">
        <w:t xml:space="preserve">, but rather as the outcome </w:t>
      </w:r>
      <w:r w:rsidR="002D7DCB">
        <w:t xml:space="preserve">of a </w:t>
      </w:r>
      <w:r w:rsidR="009D48A3">
        <w:t xml:space="preserve">stochastic ecological process.  Meaningful </w:t>
      </w:r>
      <w:proofErr w:type="spellStart"/>
      <w:r w:rsidR="009D48A3">
        <w:t>betadiversity</w:t>
      </w:r>
      <w:proofErr w:type="spellEnd"/>
      <w:r w:rsidR="009D48A3">
        <w:t xml:space="preserve"> will come from underlying changes in the ecological process. In our example, we can assess this </w:t>
      </w:r>
      <w:r w:rsidR="00D455C3">
        <w:t xml:space="preserve">by </w:t>
      </w:r>
      <w:r w:rsidR="009D48A3">
        <w:t xml:space="preserve">testing whether the addition of time-based indices to the observation and process models improve predictions of interactions in our testing data.  </w:t>
      </w:r>
    </w:p>
    <w:p w14:paraId="5340548C" w14:textId="77777777" w:rsidR="00B44FE6" w:rsidRDefault="005E5E6E" w:rsidP="00B44FE6">
      <w:pPr>
        <w:spacing w:after="0"/>
      </w:pPr>
      <w:r>
        <w:t xml:space="preserve">Changes in </w:t>
      </w:r>
      <w:r w:rsidR="00B44FE6">
        <w:t>Fitness benefits</w:t>
      </w:r>
    </w:p>
    <w:p w14:paraId="0AAB824D" w14:textId="140AB551" w:rsidR="00901035" w:rsidRDefault="00B44FE6" w:rsidP="00B44FE6">
      <w:pPr>
        <w:spacing w:after="0"/>
      </w:pPr>
      <w:r>
        <w:t xml:space="preserve">Species interactions can be broadly conceptualized as the outcome of the </w:t>
      </w:r>
      <w:r w:rsidRPr="00263F5A">
        <w:rPr>
          <w:i/>
        </w:rPr>
        <w:t>quantity</w:t>
      </w:r>
      <w:r>
        <w:t xml:space="preserve"> of interactions and the fitness-based </w:t>
      </w:r>
      <w:r w:rsidRPr="00263F5A">
        <w:rPr>
          <w:i/>
        </w:rPr>
        <w:t>quality</w:t>
      </w:r>
      <w:r>
        <w:t xml:space="preserve"> of a given interaction </w:t>
      </w:r>
      <w:r>
        <w:fldChar w:fldCharType="begin" w:fldLock="1"/>
      </w:r>
      <w:r>
        <w:instrText>ADDIN CSL_CITATION { "citationItems" : [ { "id" : "ITEM-1", "itemData" : { "DOI" : "10.1111/ele.12411", "abstract" : "The strength of species interactions influences strongly the structure and dynamics of ecological systems. Thus, quantifying such strength is crucial to understand how species interactions shape communities and ecosystems. Although the concepts and measurement of interaction strength in food webs have received much attention, there has been comparatively little progress in the con- text of mutualism. We propose a conceptual scheme for studying the strength of plant\u2013animal mutualistic interactions. We first review the interaction strength concepts developed for food webs, and explore how these concepts have been applied to mutualistic interactions. We then outline and explain a conceptual framework for defining ecological effects in plant\u2013animal mutualisms. We give recommendations for measuring interaction strength from data collected in field studies based on a proposed approach for the assessment of interaction strength in plant\u2013animal mutual- isms. This approach is conceptually integrative and methodologically feasible, as it focuses on two key variables usually measured in field studies: the frequency of interactions and the fitness com- ponents influenced by the interactions.", "author" : [ { "dropping-particle" : "", "family" : "V\u00e1zquez", "given" : "Diego P.", "non-dropping-particle" : "", "parse-names" : false, "suffix" : "" }, { "dropping-particle" : "", "family" : "Ramos-Jiliberto", "given" : "Rodrigo", "non-dropping-particle" : "", "parse-names" : false, "suffix" : "" }, { "dropping-particle" : "", "family" : "Urbani", "given" : "Pasquinell", "non-dropping-particle" : "", "parse-names" : false, "suffix" : "" }, { "dropping-particle" : "", "family" : "Valdovinos", "given" : "Fernanda S.", "non-dropping-particle" : "", "parse-names" : false, "suffix" : "" } ], "container-title" : "Ecology Letters", "id" : "ITEM-1", "issued" : { "date-parts" : [ [ "2015" ] ] }, "page" : "385-400", "title" : "A conceptual framework for studying the strength of plant -- animal mutualistic interactions", "type" : "article-journal" }, "uris" : [ "http://www.mendeley.com/documents/?uuid=7f6d564f-2cf4-4b30-a6f7-39ea24cd1391" ] }, { "id" : "ITEM-2", "itemData" : { "DOI" : "10.1111/ele.12764", "ISBN" : "1972952943", "ISSN" : "14610248", "PMID" : "25071666", "abstract" : "Abstract A core interest in studies of mutualistic interactions is the \u2018effectiveness\u2019 of mutualists in providing benefits to their partners. In plant-animal mutualisms it is widely accepted that the total effect of a mutualist on its partner is estimated as (1) a \u2018quantity\u2019 component multiplied by (2) a \u2018quality\u2019 component, although the meanings of \u2018effectiveness,\u2019 \u2018quantity,\u2019 and \u2018quality\u2019 and which terms are applied to these metrics vary greatly across studies. In addition, a similar quantity 9 quality = to- tal effect approach has not been applied to other types of mutualisms, although it could be infor- mative. Lastly, when a total effect approach has been applied, it has invariably been from a phytocentric perspective, focussing on the effects of animal mutualists on their plant partner. This lack of a common framework of \u2018effectiveness\u2019 of mutualistic interactions limits generalisation and the development of a broader understanding of the ecology and evolution of mutualisms. In this paper, we propose a general framework and demonstrate its utility by applying it to both partners in five different types of mutualisms: pollination, seed dispersal, plant protection, rhizo- bial, and mycorrhizal mutualisms. We then briefly discuss the flexibility of the framework, poten- tial limitations, and relationship to other approaches.", "author" : [ { "dropping-particle" : "", "family" : "Schupp", "given" : "Eugene W.", "non-dropping-particle" : "", "parse-names" : false, "suffix" : "" }, { "dropping-particle" : "", "family" : "Jordano", "given" : "Pedro", "non-dropping-particle" : "", "parse-names" : false, "suffix" : "" }, { "dropping-particle" : "", "family" : "G\u00f3mez", "given" : "Jos\u00e9 Mar\u00eda", "non-dropping-particle" : "", "parse-names" : false, "suffix" : "" } ], "container-title" : "Ecology Letters", "id" : "ITEM-2", "issue" : "5", "issued" : { "date-parts" : [ [ "2017" ] ] }, "page" : "577-590", "title" : "A general framework for effectiveness concepts in mutualisms", "type" : "article-journal", "volume" : "20" }, "uris" : [ "http://www.mendeley.com/documents/?uuid=a010272f-c11a-4408-9d60-46f02854296c" ] } ], "mendeley" : { "formattedCitation" : "(V\u00e1zquez &lt;i&gt;et al.&lt;/i&gt; 2015; Schupp &lt;i&gt;et al.&lt;/i&gt; 2017)", "plainTextFormattedCitation" : "(V\u00e1zquez et al. 2015; Schupp et al. 2017)", "previouslyFormattedCitation" : "(V\u00e1zquez &lt;i&gt;et al.&lt;/i&gt; 2015; Schupp &lt;i&gt;et al.&lt;/i&gt; 2017)" }, "properties" : { "noteIndex" : 6 }, "schema" : "https://github.com/citation-style-language/schema/raw/master/csl-citation.json" }</w:instrText>
      </w:r>
      <w:r>
        <w:fldChar w:fldCharType="separate"/>
      </w:r>
      <w:r w:rsidRPr="006162F5">
        <w:rPr>
          <w:noProof/>
        </w:rPr>
        <w:t xml:space="preserve">(Vázquez </w:t>
      </w:r>
      <w:r w:rsidRPr="006162F5">
        <w:rPr>
          <w:i/>
          <w:noProof/>
        </w:rPr>
        <w:t>et al.</w:t>
      </w:r>
      <w:r w:rsidRPr="006162F5">
        <w:rPr>
          <w:noProof/>
        </w:rPr>
        <w:t xml:space="preserve"> 2015; Schupp </w:t>
      </w:r>
      <w:r w:rsidRPr="006162F5">
        <w:rPr>
          <w:i/>
          <w:noProof/>
        </w:rPr>
        <w:t>et al.</w:t>
      </w:r>
      <w:r w:rsidRPr="006162F5">
        <w:rPr>
          <w:noProof/>
        </w:rPr>
        <w:t xml:space="preserve"> 2017)</w:t>
      </w:r>
      <w:r>
        <w:fldChar w:fldCharType="end"/>
      </w:r>
      <w:r>
        <w:t xml:space="preserve">. </w:t>
      </w:r>
      <w:r w:rsidR="00407352">
        <w:t xml:space="preserve">Changes in the costs of searching for a partner may reduce the quantity of interactions, and changes in the benefits from an interaction may influence the quality of </w:t>
      </w:r>
      <w:r w:rsidR="00407352">
        <w:lastRenderedPageBreak/>
        <w:t xml:space="preserve">interactions. These shifts in fitness benefits may be a function of the abiotic environment, such as </w:t>
      </w:r>
      <w:r w:rsidR="00173990">
        <w:t>increased foraging costs during a warmer season</w:t>
      </w:r>
      <w:r w:rsidR="00407352">
        <w:t xml:space="preserve">, or due to the biotic environment, such as the seasonal presence of </w:t>
      </w:r>
      <w:r w:rsidR="007E0BBD">
        <w:t>competitors.</w:t>
      </w:r>
      <w:r w:rsidR="00407352">
        <w:t xml:space="preserve"> </w:t>
      </w:r>
      <w:r>
        <w:t xml:space="preserve">For example, </w:t>
      </w:r>
      <w:r>
        <w:fldChar w:fldCharType="begin" w:fldLock="1"/>
      </w:r>
      <w:r>
        <w:instrText>ADDIN CSL_CITATION { "citationItems" : [ { "id" : "ITEM-1", "itemData" : { "DOI" : "10.1038/s41559-017-0249-9", "ISSN" : "2397334X", "abstract" : "During the past decades, managed honeybee stocks have increased globally. Managed honeybees are particularly used within mass-flowering crops and often spill over to adjacent natural habitats after crop blooming. Here, we uniquely show the simultaneous impact that honeybee spillover has on wild plant and animal communities in flower-rich woodlands via changes in plant\u2013pollinator network structure that translate into a direct negative effect on the reproductive success of a dominant wild plant. Honeybee spillover leads to a re-assembly of plant\u2013pollinator interactions through increased competition with other pollinator species. Moreover, honeybee preference for the most abundant plant species reduces its seed set, driven by high honeybee visitation rates that prevent pollen tube growth. Our study therefore calls for an adequate understanding of the trade-offs between providing pollination services to crops and the effects that managed pollinators might have on wild plants and pollinators. Honeybees are used for crop pollination but also spill over into nearby natural habitats. Here, the detrimental effects of this spillover on wild plants and pollinators are documented.", "author" : [ { "dropping-particle" : "", "family" : "Magrach", "given" : "Ainhoa", "non-dropping-particle" : "", "parse-names" : false, "suffix" : "" }, { "dropping-particle" : "", "family" : "Gonz\u00e1lez-Varo", "given" : "Juan P.", "non-dropping-particle" : "", "parse-names" : false, "suffix" : "" }, { "dropping-particle" : "", "family" : "Boiffier", "given" : "Mathieu", "non-dropping-particle" : "", "parse-names" : false, "suffix" : "" }, { "dropping-particle" : "", "family" : "Vil\u00e0", "given" : "Montserrat", "non-dropping-particle" : "", "parse-names" : false, "suffix" : "" }, { "dropping-particle" : "", "family" : "Bartomeus", "given" : "Ignasi", "non-dropping-particle" : "", "parse-names" : false, "suffix" : "" } ], "container-title" : "Nature Ecology and Evolution", "id" : "ITEM-1", "issue" : "9", "issued" : { "date-parts" : [ [ "2017" ] ] }, "page" : "1299-1307", "publisher" : "Springer US", "title" : "Honeybee spillover reshuffles pollinator diets and affects plant reproductive success", "type" : "article-journal", "volume" : "1" }, "uris" : [ "http://www.mendeley.com/documents/?uuid=96dc8cb4-867a-4bdb-b53f-592f80a67ab1" ] } ], "mendeley" : { "formattedCitation" : "(Magrach &lt;i&gt;et al.&lt;/i&gt; 2017)", "manualFormatting" : "Magrach et al. (2017)", "plainTextFormattedCitation" : "(Magrach et al. 2017)", "previouslyFormattedCitation" : "(Magrach &lt;i&gt;et al.&lt;/i&gt; 2017)" }, "properties" : { "noteIndex" : 6 }, "schema" : "https://github.com/citation-style-language/schema/raw/master/csl-citation.json" }</w:instrText>
      </w:r>
      <w:r>
        <w:fldChar w:fldCharType="separate"/>
      </w:r>
      <w:r w:rsidRPr="006162F5">
        <w:rPr>
          <w:noProof/>
        </w:rPr>
        <w:t xml:space="preserve">Magrach </w:t>
      </w:r>
      <w:r w:rsidRPr="006162F5">
        <w:rPr>
          <w:i/>
          <w:noProof/>
        </w:rPr>
        <w:t>et al.</w:t>
      </w:r>
      <w:r w:rsidRPr="006162F5">
        <w:rPr>
          <w:noProof/>
        </w:rPr>
        <w:t xml:space="preserve"> </w:t>
      </w:r>
      <w:r>
        <w:rPr>
          <w:noProof/>
        </w:rPr>
        <w:t>(</w:t>
      </w:r>
      <w:r w:rsidRPr="006162F5">
        <w:rPr>
          <w:noProof/>
        </w:rPr>
        <w:t>2017)</w:t>
      </w:r>
      <w:r>
        <w:fldChar w:fldCharType="end"/>
      </w:r>
      <w:r>
        <w:t xml:space="preserve"> found that seasonal pulses in honeybee abundance </w:t>
      </w:r>
      <w:r w:rsidR="00901035">
        <w:t xml:space="preserve">resulted in competing native bee species using fewer </w:t>
      </w:r>
      <w:r w:rsidR="00D25B20">
        <w:t>plant species</w:t>
      </w:r>
      <w:r>
        <w:t xml:space="preserve"> in agricultural landscapes. </w:t>
      </w:r>
    </w:p>
    <w:p w14:paraId="65F8534D" w14:textId="027AB519" w:rsidR="00B44FE6" w:rsidRDefault="003E3124" w:rsidP="00D25B20">
      <w:pPr>
        <w:spacing w:after="0"/>
        <w:ind w:firstLine="720"/>
        <w:rPr>
          <w:rFonts w:eastAsiaTheme="minorEastAsia"/>
        </w:rPr>
      </w:pPr>
      <w:r>
        <w:t xml:space="preserve">Given that there are marked seasons in our system (Box 1) we chose to </w:t>
      </w:r>
      <w:r w:rsidR="00B44FE6">
        <w:t>assess temporal changes in the probability of species interactions</w:t>
      </w:r>
      <w:r>
        <w:t xml:space="preserve"> by </w:t>
      </w:r>
      <w:del w:id="25" w:author="Microsoft Office User" w:date="2018-02-14T15:41:00Z">
        <w:r w:rsidR="00B44FE6" w:rsidDel="00901035">
          <w:delText xml:space="preserve"> </w:delText>
        </w:r>
      </w:del>
      <w:r w:rsidR="00B44FE6">
        <w:t>replac</w:t>
      </w:r>
      <w:r>
        <w:t>ing</w:t>
      </w:r>
      <w:r w:rsidR="00B44FE6">
        <w:t xml:space="preserve"> the probability of interaction </w:t>
      </w:r>
      <m:oMath>
        <m:sSub>
          <m:sSubPr>
            <m:ctrlPr>
              <w:rPr>
                <w:rFonts w:ascii="Cambria Math" w:hAnsi="Cambria Math"/>
                <w:i/>
              </w:rPr>
            </m:ctrlPr>
          </m:sSubPr>
          <m:e>
            <m:r>
              <w:rPr>
                <w:rFonts w:ascii="Cambria Math" w:hAnsi="Cambria Math"/>
              </w:rPr>
              <m:t>p</m:t>
            </m:r>
          </m:e>
          <m:sub>
            <w:proofErr w:type="gramStart"/>
            <m:r>
              <w:rPr>
                <w:rFonts w:ascii="Cambria Math" w:hAnsi="Cambria Math"/>
              </w:rPr>
              <m:t>i,j</m:t>
            </m:r>
            <w:proofErr w:type="gramEnd"/>
          </m:sub>
        </m:sSub>
      </m:oMath>
      <w:r w:rsidR="00B44FE6">
        <w:rPr>
          <w:rFonts w:eastAsiaTheme="minorEastAsia"/>
        </w:rPr>
        <w:t xml:space="preserve"> </w:t>
      </w:r>
      <w:commentRangeStart w:id="26"/>
      <w:r w:rsidR="00B44FE6">
        <w:rPr>
          <w:rFonts w:eastAsiaTheme="minorEastAsia"/>
        </w:rPr>
        <w:t xml:space="preserve">with a function of species identity </w:t>
      </w:r>
      <w:commentRangeEnd w:id="26"/>
      <w:r w:rsidR="00901035">
        <w:rPr>
          <w:rStyle w:val="CommentReference"/>
        </w:rPr>
        <w:commentReference w:id="26"/>
      </w:r>
      <w:r w:rsidR="00B44FE6">
        <w:rPr>
          <w:rFonts w:eastAsiaTheme="minorEastAsia"/>
        </w:rPr>
        <w:t xml:space="preserve">and season during observation period </w:t>
      </w:r>
      <w:commentRangeStart w:id="27"/>
      <w:r w:rsidR="00B44FE6">
        <w:rPr>
          <w:rFonts w:eastAsiaTheme="minorEastAsia"/>
        </w:rPr>
        <w:t>k</w:t>
      </w:r>
      <w:commentRangeEnd w:id="27"/>
      <w:r w:rsidR="00B44FE6">
        <w:rPr>
          <w:rStyle w:val="CommentReference"/>
        </w:rPr>
        <w:commentReference w:id="27"/>
      </w:r>
      <w:r w:rsidR="00B44FE6">
        <w:rPr>
          <w:rFonts w:eastAsiaTheme="minorEastAsia"/>
        </w:rPr>
        <w:t>.</w:t>
      </w:r>
      <w:r w:rsidR="00B44FE6" w:rsidRPr="00E65CE7">
        <w:rPr>
          <w:rFonts w:eastAsiaTheme="minorEastAsia"/>
        </w:rPr>
        <w:t xml:space="preserve"> </w:t>
      </w:r>
      <w:r w:rsidR="00B44FE6">
        <w:rPr>
          <w:rFonts w:eastAsiaTheme="minorEastAsia"/>
        </w:rPr>
        <w:t xml:space="preserve">From this we can estimate the effect of season on the temporal change in interactions </w:t>
      </w:r>
      <m:oMath>
        <m:sSub>
          <m:sSubPr>
            <m:ctrlPr>
              <w:rPr>
                <w:rFonts w:ascii="Cambria Math" w:eastAsiaTheme="minorEastAsia" w:hAnsi="Cambria Math"/>
                <w:i/>
              </w:rPr>
            </m:ctrlPr>
          </m:sSubPr>
          <m:e>
            <m:r>
              <w:rPr>
                <w:rFonts w:ascii="Cambria Math" w:eastAsiaTheme="minorEastAsia" w:hAnsi="Cambria Math"/>
              </w:rPr>
              <m:t>β</m:t>
            </m:r>
          </m:e>
          <m:sub>
            <w:proofErr w:type="gramStart"/>
            <m:r>
              <w:rPr>
                <w:rFonts w:ascii="Cambria Math" w:eastAsiaTheme="minorEastAsia" w:hAnsi="Cambria Math"/>
              </w:rPr>
              <m:t>i,j</m:t>
            </m:r>
            <w:proofErr w:type="gramEnd"/>
          </m:sub>
        </m:sSub>
      </m:oMath>
      <w:r w:rsidR="00B44FE6">
        <w:rPr>
          <w:rFonts w:eastAsiaTheme="minorEastAsia"/>
        </w:rPr>
        <w:t xml:space="preserve">, which is better known as </w:t>
      </w:r>
      <w:r w:rsidR="00587082">
        <w:rPr>
          <w:rFonts w:eastAsiaTheme="minorEastAsia"/>
        </w:rPr>
        <w:t xml:space="preserve">temporal </w:t>
      </w:r>
      <w:r w:rsidR="00B44FE6">
        <w:rPr>
          <w:rFonts w:eastAsiaTheme="minorEastAsia"/>
        </w:rPr>
        <w:t xml:space="preserve">rewiring. </w:t>
      </w:r>
      <w:commentRangeStart w:id="28"/>
      <w:commentRangeStart w:id="29"/>
      <w:r w:rsidR="00B44FE6">
        <w:rPr>
          <w:rFonts w:eastAsiaTheme="minorEastAsia"/>
        </w:rPr>
        <w:t xml:space="preserve">This </w:t>
      </w:r>
      <w:del w:id="30" w:author="Microsoft Office User" w:date="2018-02-14T15:43:00Z">
        <w:r w:rsidR="00B44FE6" w:rsidDel="00901035">
          <w:rPr>
            <w:rFonts w:eastAsiaTheme="minorEastAsia"/>
          </w:rPr>
          <w:delText xml:space="preserve">flexible </w:delText>
        </w:r>
      </w:del>
      <w:r w:rsidR="00B44FE6">
        <w:rPr>
          <w:rFonts w:eastAsiaTheme="minorEastAsia"/>
        </w:rPr>
        <w:t xml:space="preserve">approach allows </w:t>
      </w:r>
      <w:ins w:id="31" w:author="Microsoft Office User" w:date="2018-02-14T15:43:00Z">
        <w:r w:rsidR="00901035">
          <w:rPr>
            <w:rFonts w:eastAsiaTheme="minorEastAsia"/>
          </w:rPr>
          <w:t>us to</w:t>
        </w:r>
      </w:ins>
      <w:del w:id="32" w:author="Microsoft Office User" w:date="2018-02-14T15:43:00Z">
        <w:r w:rsidR="00B44FE6" w:rsidDel="00901035">
          <w:rPr>
            <w:rFonts w:eastAsiaTheme="minorEastAsia"/>
          </w:rPr>
          <w:delText>a</w:delText>
        </w:r>
      </w:del>
      <w:r w:rsidR="00B44FE6">
        <w:rPr>
          <w:rFonts w:eastAsiaTheme="minorEastAsia"/>
        </w:rPr>
        <w:t xml:space="preserve"> direct</w:t>
      </w:r>
      <w:ins w:id="33" w:author="Microsoft Office User" w:date="2018-02-14T15:43:00Z">
        <w:r w:rsidR="00901035">
          <w:rPr>
            <w:rFonts w:eastAsiaTheme="minorEastAsia"/>
          </w:rPr>
          <w:t>ly</w:t>
        </w:r>
      </w:ins>
      <w:r w:rsidR="00B44FE6">
        <w:rPr>
          <w:rFonts w:eastAsiaTheme="minorEastAsia"/>
        </w:rPr>
        <w:t xml:space="preserve"> </w:t>
      </w:r>
      <w:del w:id="34" w:author="Microsoft Office User" w:date="2018-02-14T15:43:00Z">
        <w:r w:rsidR="00B44FE6" w:rsidDel="00901035">
          <w:rPr>
            <w:rFonts w:eastAsiaTheme="minorEastAsia"/>
          </w:rPr>
          <w:delText xml:space="preserve">way to </w:delText>
        </w:r>
      </w:del>
      <w:r w:rsidR="00B44FE6">
        <w:rPr>
          <w:rFonts w:eastAsiaTheme="minorEastAsia"/>
        </w:rPr>
        <w:t>estimate rewiring while accounting for species occurrence and species detectability.</w:t>
      </w:r>
      <w:commentRangeEnd w:id="28"/>
      <w:r>
        <w:rPr>
          <w:rStyle w:val="CommentReference"/>
        </w:rPr>
        <w:commentReference w:id="28"/>
      </w:r>
      <w:commentRangeEnd w:id="29"/>
      <w:r w:rsidR="00F162B5">
        <w:rPr>
          <w:rStyle w:val="CommentReference"/>
        </w:rPr>
        <w:commentReference w:id="29"/>
      </w:r>
    </w:p>
    <w:p w14:paraId="02A0A604" w14:textId="77777777" w:rsidR="00B44FE6" w:rsidRDefault="00D25B20" w:rsidP="00B44FE6">
      <w:pPr>
        <w:pStyle w:val="ListParagraph"/>
        <w:jc w:val="cente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i,j,k</m:t>
              </m:r>
            </m:sub>
          </m:sSub>
          <m:r>
            <w:rPr>
              <w:rFonts w:ascii="Cambria Math" w:hAnsi="Cambria Math"/>
            </w:rPr>
            <m:t>∼Bernoulli(</m:t>
          </m:r>
          <m:sSub>
            <m:sSubPr>
              <m:ctrlPr>
                <w:rPr>
                  <w:rFonts w:ascii="Cambria Math" w:hAnsi="Cambria Math"/>
                  <w:i/>
                </w:rPr>
              </m:ctrlPr>
            </m:sSubPr>
            <m:e>
              <m:r>
                <w:rPr>
                  <w:rFonts w:ascii="Cambria Math" w:hAnsi="Cambria Math"/>
                </w:rPr>
                <m:t>p</m:t>
              </m:r>
            </m:e>
            <m:sub>
              <m:r>
                <w:rPr>
                  <w:rFonts w:ascii="Cambria Math" w:hAnsi="Cambria Math"/>
                </w:rPr>
                <m:t>i,j,k</m:t>
              </m:r>
            </m:sub>
          </m:sSub>
          <m:r>
            <w:rPr>
              <w:rFonts w:ascii="Cambria Math" w:hAnsi="Cambria Math"/>
            </w:rPr>
            <m:t>)</m:t>
          </m:r>
        </m:oMath>
      </m:oMathPara>
    </w:p>
    <w:p w14:paraId="680D9049" w14:textId="77777777" w:rsidR="00B44FE6" w:rsidRPr="00E65CE7" w:rsidRDefault="00B44FE6" w:rsidP="00B44FE6">
      <w:pPr>
        <w:pStyle w:val="ListParagraph"/>
        <w:jc w:val="center"/>
        <w:rPr>
          <w:rFonts w:eastAsiaTheme="minorEastAsia"/>
        </w:rPr>
      </w:pPr>
      <m:oMathPara>
        <m:oMath>
          <m:r>
            <w:rPr>
              <w:rFonts w:ascii="Cambria Math" w:eastAsiaTheme="minorEastAsia" w:hAnsi="Cambria Math"/>
            </w:rPr>
            <m:t>logit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r>
            <w:rPr>
              <w:rFonts w:ascii="Cambria Math" w:eastAsiaTheme="minorEastAsia" w:hAnsi="Cambria Math"/>
            </w:rPr>
            <m:t>*seaso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m:oMathPara>
    </w:p>
    <w:p w14:paraId="6B65407F" w14:textId="4640A336" w:rsidR="00B44FE6" w:rsidRDefault="00140A6A" w:rsidP="00B44FE6">
      <w:pPr>
        <w:spacing w:after="0"/>
        <w:rPr>
          <w:ins w:id="35" w:author="Ben Weinstein" w:date="2018-02-13T09:56:00Z"/>
        </w:rPr>
      </w:pPr>
      <w:ins w:id="36" w:author="Microsoft Office User" w:date="2018-02-14T15:49:00Z">
        <w:r>
          <w:t xml:space="preserve">Changes in </w:t>
        </w:r>
      </w:ins>
      <w:r w:rsidR="00B44FE6">
        <w:t>Detectability</w:t>
      </w:r>
    </w:p>
    <w:p w14:paraId="2953C096" w14:textId="0AD8FF04" w:rsidR="00587082" w:rsidRDefault="00587082" w:rsidP="00B44FE6">
      <w:pPr>
        <w:spacing w:after="0"/>
        <w:rPr>
          <w:ins w:id="37" w:author="Ben Weinstein" w:date="2018-02-13T14:37:00Z"/>
        </w:rPr>
      </w:pPr>
      <w:commentRangeStart w:id="38"/>
      <w:ins w:id="39" w:author="Ben Weinstein" w:date="2018-02-13T09:56:00Z">
        <w:r>
          <w:t>While the ecological mechanisms underling</w:t>
        </w:r>
      </w:ins>
      <w:commentRangeEnd w:id="38"/>
      <w:r w:rsidR="00901035">
        <w:rPr>
          <w:rStyle w:val="CommentReference"/>
        </w:rPr>
        <w:commentReference w:id="38"/>
      </w:r>
    </w:p>
    <w:p w14:paraId="26684246" w14:textId="77777777" w:rsidR="00B44FE6" w:rsidRPr="00E65CE7" w:rsidRDefault="00D25B20" w:rsidP="00B44FE6">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i,j,k</m:t>
              </m:r>
            </m:sub>
          </m:sSub>
          <m:r>
            <w:rPr>
              <w:rFonts w:ascii="Cambria Math" w:eastAsiaTheme="minorEastAsia" w:hAnsi="Cambria Math"/>
            </w:rPr>
            <m:t>∼Bernoulli(</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oMath>
      </m:oMathPara>
    </w:p>
    <w:p w14:paraId="08C32DE8" w14:textId="77777777" w:rsidR="00B44FE6" w:rsidRPr="001D2C7F" w:rsidRDefault="00B44FE6" w:rsidP="00B44FE6">
      <w:pPr>
        <w:pStyle w:val="ListParagraph"/>
        <w:jc w:val="center"/>
        <w:rPr>
          <w:rFonts w:eastAsiaTheme="minorEastAsia"/>
        </w:rPr>
      </w:pPr>
      <m:oMathPara>
        <m:oMath>
          <m:r>
            <w:rPr>
              <w:rFonts w:ascii="Cambria Math" w:eastAsiaTheme="minorEastAsia" w:hAnsi="Cambria Math"/>
            </w:rPr>
            <m:t>logit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r>
            <w:rPr>
              <w:rFonts w:ascii="Cambria Math" w:eastAsiaTheme="minorEastAsia" w:hAnsi="Cambria Math"/>
            </w:rPr>
            <m:t>*seaso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m:oMathPara>
    </w:p>
    <w:p w14:paraId="42C4D2C8" w14:textId="04E06945" w:rsidR="00B44FE6" w:rsidRDefault="00140A6A" w:rsidP="00B44FE6">
      <w:pPr>
        <w:spacing w:after="0"/>
      </w:pPr>
      <w:r>
        <w:t xml:space="preserve">Changes in </w:t>
      </w:r>
      <w:r w:rsidR="00B44FE6">
        <w:t>Occurrence</w:t>
      </w:r>
    </w:p>
    <w:p w14:paraId="13D710A9" w14:textId="4E9AEEDE" w:rsidR="00B44FE6" w:rsidRDefault="00B44FE6" w:rsidP="00B44FE6">
      <w:pPr>
        <w:spacing w:after="0"/>
      </w:pPr>
      <w:r>
        <w:tab/>
        <w:t xml:space="preserve">As </w:t>
      </w:r>
      <w:r w:rsidR="00F162B5">
        <w:t>the abundance of co-occurring species</w:t>
      </w:r>
      <w:r>
        <w:t xml:space="preserve"> decreases, the cost for searching for specific partners increases, due to lower encounter rates</w:t>
      </w:r>
      <w:r w:rsidR="00F162B5">
        <w:t xml:space="preserve">. This may result in rewiring if the benefit from partner fidelity is outweighed by the higher cost of searching for a specific partner. </w:t>
      </w:r>
      <w:r w:rsidR="00901035">
        <w:t xml:space="preserve">Species </w:t>
      </w:r>
      <w:r w:rsidR="00901035">
        <w:lastRenderedPageBreak/>
        <w:t>turnover occurs when the abundance of the species goes to zero</w:t>
      </w:r>
      <w:r>
        <w:t xml:space="preserve">. We can assess the probability of occurrence </w:t>
      </w:r>
      <w:r w:rsidR="007E0BBD">
        <w:rPr>
          <w:rFonts w:eastAsiaTheme="minorEastAsia"/>
        </w:rPr>
        <w:t xml:space="preserve">as an </w:t>
      </w:r>
      <w:commentRangeStart w:id="40"/>
      <w:r w:rsidR="007E0BBD">
        <w:rPr>
          <w:rFonts w:eastAsiaTheme="minorEastAsia"/>
        </w:rPr>
        <w:t xml:space="preserve">interaction </w:t>
      </w:r>
      <w:commentRangeEnd w:id="40"/>
      <w:r w:rsidR="007E0BBD">
        <w:rPr>
          <w:rStyle w:val="CommentReference"/>
        </w:rPr>
        <w:commentReference w:id="40"/>
      </w:r>
      <w:r w:rsidR="007E0BBD">
        <w:rPr>
          <w:rFonts w:eastAsiaTheme="minorEastAsia"/>
        </w:rPr>
        <w:t>between environment and a fixed time period, such as season</w:t>
      </w:r>
      <w:ins w:id="41" w:author="Ben Weinstein" w:date="2018-02-13T15:01:00Z">
        <w:del w:id="42" w:author="Microsoft Office User" w:date="2018-02-14T15:48:00Z">
          <w:r w:rsidR="007E0BBD" w:rsidDel="00140A6A">
            <w:rPr>
              <w:rFonts w:eastAsiaTheme="minorEastAsia"/>
            </w:rPr>
            <w:delText>s</w:delText>
          </w:r>
        </w:del>
        <w:r w:rsidR="007E0BBD">
          <w:rPr>
            <w:rFonts w:eastAsiaTheme="minorEastAsia"/>
          </w:rPr>
          <w:t xml:space="preserve">. </w:t>
        </w:r>
      </w:ins>
      <w:del w:id="43" w:author="Ben Weinstein" w:date="2018-02-13T15:01:00Z">
        <w:r w:rsidDel="007E0BBD">
          <w:rPr>
            <w:rFonts w:eastAsiaTheme="minorEastAsia"/>
          </w:rPr>
          <w:delText>as a function of both environment</w:delText>
        </w:r>
      </w:del>
      <w:ins w:id="44" w:author="Microsoft Office User" w:date="2018-02-13T19:10:00Z">
        <w:del w:id="45" w:author="Ben Weinstein" w:date="2018-02-13T15:01:00Z">
          <w:r w:rsidR="00FA1C5A" w:rsidDel="007E0BBD">
            <w:rPr>
              <w:rFonts w:eastAsiaTheme="minorEastAsia"/>
            </w:rPr>
            <w:delText xml:space="preserve"> on the </w:delText>
          </w:r>
        </w:del>
      </w:ins>
      <w:ins w:id="46" w:author="Microsoft Office User" w:date="2018-02-13T19:11:00Z">
        <w:del w:id="47" w:author="Ben Weinstein" w:date="2018-02-13T15:01:00Z">
          <w:r w:rsidR="00FA1C5A" w:rsidDel="007E0BBD">
            <w:rPr>
              <w:rFonts w:eastAsiaTheme="minorEastAsia"/>
            </w:rPr>
            <w:delText>probability</w:delText>
          </w:r>
        </w:del>
      </w:ins>
      <w:ins w:id="48" w:author="Microsoft Office User" w:date="2018-02-13T19:10:00Z">
        <w:del w:id="49" w:author="Ben Weinstein" w:date="2018-02-13T15:01:00Z">
          <w:r w:rsidR="00FA1C5A" w:rsidDel="007E0BBD">
            <w:rPr>
              <w:rFonts w:eastAsiaTheme="minorEastAsia"/>
            </w:rPr>
            <w:delText xml:space="preserve"> of interaction overall</w:delText>
          </w:r>
        </w:del>
      </w:ins>
      <w:del w:id="50" w:author="Ben Weinstein" w:date="2018-02-13T15:01:00Z">
        <w:r w:rsidDel="007E0BBD">
          <w:rPr>
            <w:rFonts w:eastAsiaTheme="minorEastAsia"/>
          </w:rPr>
          <w:delText xml:space="preserve">, and the </w:delText>
        </w:r>
        <w:commentRangeStart w:id="51"/>
        <w:r w:rsidDel="007E0BBD">
          <w:rPr>
            <w:rFonts w:eastAsiaTheme="minorEastAsia"/>
          </w:rPr>
          <w:delText>importance of that environment</w:delText>
        </w:r>
      </w:del>
      <w:ins w:id="52" w:author="Microsoft Office User" w:date="2018-02-13T19:10:00Z">
        <w:del w:id="53" w:author="Ben Weinstein" w:date="2018-02-13T15:01:00Z">
          <w:r w:rsidR="00FA1C5A" w:rsidDel="007E0BBD">
            <w:rPr>
              <w:rFonts w:eastAsiaTheme="minorEastAsia"/>
            </w:rPr>
            <w:delText xml:space="preserve"> on occurrence</w:delText>
          </w:r>
        </w:del>
      </w:ins>
      <w:ins w:id="54" w:author="Catherine" w:date="2018-02-13T14:37:00Z">
        <w:del w:id="55" w:author="Ben Weinstein" w:date="2018-02-13T15:01:00Z">
          <w:r w:rsidDel="007E0BBD">
            <w:rPr>
              <w:rFonts w:eastAsiaTheme="minorEastAsia"/>
            </w:rPr>
            <w:delText xml:space="preserve"> </w:delText>
          </w:r>
          <w:commentRangeEnd w:id="51"/>
          <w:r w:rsidR="00FA1C5A" w:rsidDel="007E0BBD">
            <w:rPr>
              <w:rStyle w:val="CommentReference"/>
            </w:rPr>
            <w:commentReference w:id="51"/>
          </w:r>
        </w:del>
      </w:ins>
      <w:del w:id="56" w:author="Ben Weinstein" w:date="2018-02-13T15:01:00Z">
        <w:r w:rsidDel="007E0BBD">
          <w:rPr>
            <w:rFonts w:eastAsiaTheme="minorEastAsia"/>
          </w:rPr>
          <w:delText>in a given time period (e.g season)</w:delText>
        </w:r>
        <w:r w:rsidRPr="001D2C7F" w:rsidDel="007E0BBD">
          <w:delText>.</w:delText>
        </w:r>
      </w:del>
    </w:p>
    <w:p w14:paraId="3CA6DA3E" w14:textId="77777777" w:rsidR="00B44FE6" w:rsidRDefault="00B44FE6" w:rsidP="00B44FE6">
      <w:pPr>
        <w:spacing w:after="0" w:line="240" w:lineRule="auto"/>
      </w:pPr>
    </w:p>
    <w:p w14:paraId="680F54DD" w14:textId="77777777" w:rsidR="00B44FE6" w:rsidRPr="00F07D0F" w:rsidRDefault="00D25B20" w:rsidP="00B44FE6">
      <w:pPr>
        <w:pStyle w:val="ListParagraph"/>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occ</m:t>
              </m:r>
            </m:e>
            <m:sub>
              <m:r>
                <w:rPr>
                  <w:rFonts w:ascii="Cambria Math" w:eastAsiaTheme="minorEastAsia" w:hAnsi="Cambria Math"/>
                </w:rPr>
                <m:t>i,k</m:t>
              </m:r>
            </m:sub>
          </m:sSub>
          <m:r>
            <w:rPr>
              <w:rFonts w:ascii="Cambria Math" w:eastAsiaTheme="minorEastAsia" w:hAnsi="Cambria Math"/>
            </w:rPr>
            <m:t>~Bernoulli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i,k</m:t>
                  </m:r>
                </m:sub>
              </m:sSub>
            </m:e>
          </m:d>
        </m:oMath>
      </m:oMathPara>
    </w:p>
    <w:p w14:paraId="2F37820B" w14:textId="77777777" w:rsidR="00B44FE6" w:rsidRPr="001D2C7F" w:rsidRDefault="00B44FE6" w:rsidP="00B44FE6">
      <w:pPr>
        <w:pStyle w:val="ListParagraph"/>
        <w:jc w:val="center"/>
        <w:rPr>
          <w:rFonts w:eastAsiaTheme="minorEastAsia"/>
        </w:rPr>
      </w:pPr>
      <m:oMath>
        <m:r>
          <w:rPr>
            <w:rFonts w:ascii="Cambria Math" w:eastAsiaTheme="minorEastAsia" w:hAnsi="Cambria Math"/>
          </w:rPr>
          <m:t>logit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i,k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β</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*elevatio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 xml:space="preserve">k </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β</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season</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β</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*elevatio</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season</m:t>
            </m:r>
          </m:e>
          <m:sub>
            <m:r>
              <w:rPr>
                <w:rFonts w:ascii="Cambria Math" w:eastAsiaTheme="minorEastAsia" w:hAnsi="Cambria Math"/>
              </w:rPr>
              <m:t>k</m:t>
            </m:r>
          </m:sub>
        </m:sSub>
      </m:oMath>
      <w:r>
        <w:rPr>
          <w:rFonts w:eastAsiaTheme="minorEastAsia"/>
        </w:rPr>
        <w:t xml:space="preserve">  </w:t>
      </w:r>
    </w:p>
    <w:p w14:paraId="7F84BF14" w14:textId="0AA73BC1" w:rsidR="00B44FE6" w:rsidRDefault="00B44FE6" w:rsidP="00B44FE6">
      <w:pPr>
        <w:spacing w:after="0"/>
        <w:ind w:firstLine="720"/>
        <w:rPr>
          <w:rFonts w:eastAsiaTheme="minorEastAsia"/>
        </w:rPr>
      </w:pPr>
      <w:r>
        <w:t xml:space="preserve">The key parameter is here </w:t>
      </w:r>
      <m:oMath>
        <m:sSubSup>
          <m:sSubSupPr>
            <m:ctrlPr>
              <w:rPr>
                <w:rFonts w:ascii="Cambria Math" w:eastAsiaTheme="minorEastAsia" w:hAnsi="Cambria Math"/>
                <w:i/>
              </w:rPr>
            </m:ctrlPr>
          </m:sSubSupPr>
          <m:e>
            <m:r>
              <w:rPr>
                <w:rFonts w:ascii="Cambria Math" w:eastAsiaTheme="minorEastAsia" w:hAnsi="Cambria Math"/>
              </w:rPr>
              <m:t>β</m:t>
            </m:r>
          </m:e>
          <m:sub>
            <m:r>
              <w:rPr>
                <w:rFonts w:ascii="Cambria Math" w:eastAsiaTheme="minorEastAsia" w:hAnsi="Cambria Math"/>
              </w:rPr>
              <m:t>i</m:t>
            </m:r>
          </m:sub>
          <m:sup>
            <m:r>
              <w:rPr>
                <w:rFonts w:ascii="Cambria Math" w:eastAsiaTheme="minorEastAsia" w:hAnsi="Cambria Math"/>
              </w:rPr>
              <m:t>'''</m:t>
            </m:r>
          </m:sup>
        </m:sSubSup>
      </m:oMath>
      <w:r>
        <w:rPr>
          <w:rFonts w:eastAsiaTheme="minorEastAsia"/>
        </w:rPr>
        <w:t xml:space="preserve"> which reflects the effect of season on changes in the probability of occurrence of species </w:t>
      </w:r>
      <w:del w:id="57" w:author="Microsoft Office User" w:date="2018-02-14T15:48:00Z">
        <w:r w:rsidDel="00140A6A">
          <w:rPr>
            <w:rFonts w:eastAsiaTheme="minorEastAsia"/>
          </w:rPr>
          <w:delText>i</w:delText>
        </w:r>
      </w:del>
      <w:proofErr w:type="spellStart"/>
      <w:ins w:id="58" w:author="Microsoft Office User" w:date="2018-02-14T15:49:00Z">
        <w:r w:rsidR="00140A6A">
          <w:rPr>
            <w:rFonts w:eastAsiaTheme="minorEastAsia"/>
          </w:rPr>
          <w:t>i</w:t>
        </w:r>
      </w:ins>
      <w:proofErr w:type="spellEnd"/>
      <w:ins w:id="59" w:author="Microsoft Office User" w:date="2018-02-14T15:48:00Z">
        <w:r w:rsidR="00140A6A">
          <w:rPr>
            <w:rFonts w:eastAsiaTheme="minorEastAsia"/>
          </w:rPr>
          <w:t xml:space="preserve"> </w:t>
        </w:r>
      </w:ins>
      <w:ins w:id="60" w:author="Microsoft Office User" w:date="2018-02-14T15:49:00Z">
        <w:r w:rsidR="00140A6A">
          <w:rPr>
            <w:rFonts w:eastAsiaTheme="minorEastAsia"/>
          </w:rPr>
          <w:t>and thus captures beta-diversity</w:t>
        </w:r>
      </w:ins>
      <w:del w:id="61" w:author="Microsoft Office User" w:date="2018-02-14T15:48:00Z">
        <w:r w:rsidDel="00140A6A">
          <w:rPr>
            <w:rFonts w:eastAsiaTheme="minorEastAsia"/>
          </w:rPr>
          <w:delText>.</w:delText>
        </w:r>
      </w:del>
      <w:r>
        <w:rPr>
          <w:rFonts w:eastAsiaTheme="minorEastAsia"/>
        </w:rPr>
        <w:t xml:space="preserve"> </w:t>
      </w:r>
    </w:p>
    <w:p w14:paraId="22A34F5D" w14:textId="77777777" w:rsidR="00B44FE6" w:rsidRPr="001D2C7F" w:rsidRDefault="00B44FE6" w:rsidP="00B44FE6">
      <w:pPr>
        <w:spacing w:after="0"/>
        <w:rPr>
          <w:rFonts w:eastAsiaTheme="minorEastAsia"/>
          <w:b/>
        </w:rPr>
      </w:pPr>
      <w:r w:rsidRPr="001D2C7F">
        <w:rPr>
          <w:rFonts w:eastAsiaTheme="minorEastAsia"/>
          <w:b/>
        </w:rPr>
        <w:t>Incorporating traits</w:t>
      </w:r>
    </w:p>
    <w:p w14:paraId="13B95F13" w14:textId="3879FFB8" w:rsidR="00140A6A" w:rsidRDefault="00B44FE6" w:rsidP="00B44FE6">
      <w:pPr>
        <w:spacing w:after="0"/>
        <w:rPr>
          <w:rFonts w:cs="TimesNewRomanPSMT"/>
        </w:rPr>
      </w:pPr>
      <w:r>
        <w:rPr>
          <w:rFonts w:eastAsiaTheme="minorEastAsia"/>
        </w:rPr>
        <w:t xml:space="preserve">In the examples outlined above, we use testing data to </w:t>
      </w:r>
      <w:del w:id="62" w:author="Microsoft Office User" w:date="2018-02-13T19:14:00Z">
        <w:r w:rsidDel="00272478">
          <w:rPr>
            <w:rFonts w:eastAsiaTheme="minorEastAsia"/>
          </w:rPr>
          <w:delText xml:space="preserve">assess </w:delText>
        </w:r>
      </w:del>
      <w:ins w:id="63" w:author="Microsoft Office User" w:date="2018-02-13T19:14:00Z">
        <w:r w:rsidR="00272478">
          <w:rPr>
            <w:rFonts w:eastAsiaTheme="minorEastAsia"/>
          </w:rPr>
          <w:t xml:space="preserve">evaluate </w:t>
        </w:r>
      </w:ins>
      <w:del w:id="64" w:author="Microsoft Office User" w:date="2018-02-14T15:50:00Z">
        <w:r w:rsidDel="00140A6A">
          <w:rPr>
            <w:rFonts w:eastAsiaTheme="minorEastAsia"/>
          </w:rPr>
          <w:delText>the predictive power of</w:delText>
        </w:r>
      </w:del>
      <w:ins w:id="65" w:author="Microsoft Office User" w:date="2018-02-14T15:50:00Z">
        <w:r w:rsidR="00140A6A">
          <w:rPr>
            <w:rFonts w:eastAsiaTheme="minorEastAsia"/>
          </w:rPr>
          <w:t>how well</w:t>
        </w:r>
      </w:ins>
      <w:r>
        <w:rPr>
          <w:rFonts w:eastAsiaTheme="minorEastAsia"/>
        </w:rPr>
        <w:t xml:space="preserve"> our model to </w:t>
      </w:r>
      <w:del w:id="66" w:author="Microsoft Office User" w:date="2018-02-14T15:50:00Z">
        <w:r w:rsidDel="00140A6A">
          <w:rPr>
            <w:rFonts w:eastAsiaTheme="minorEastAsia"/>
          </w:rPr>
          <w:delText xml:space="preserve">assess </w:delText>
        </w:r>
      </w:del>
      <w:ins w:id="67" w:author="Microsoft Office User" w:date="2018-02-14T15:50:00Z">
        <w:r w:rsidR="00140A6A">
          <w:rPr>
            <w:rFonts w:eastAsiaTheme="minorEastAsia"/>
          </w:rPr>
          <w:t xml:space="preserve">predicted </w:t>
        </w:r>
      </w:ins>
      <w:r>
        <w:rPr>
          <w:rFonts w:eastAsiaTheme="minorEastAsia"/>
        </w:rPr>
        <w:t xml:space="preserve">temporal changes in species interactions. </w:t>
      </w:r>
      <w:r w:rsidR="00140A6A" w:rsidRPr="00D25B20">
        <w:rPr>
          <w:rFonts w:eastAsiaTheme="minorEastAsia"/>
          <w:highlight w:val="yellow"/>
          <w:rPrChange w:id="68" w:author="Ben Weinstein" w:date="2018-02-14T07:36:00Z">
            <w:rPr>
              <w:rFonts w:eastAsiaTheme="minorEastAsia"/>
            </w:rPr>
          </w:rPrChange>
        </w:rPr>
        <w:t>However</w:t>
      </w:r>
      <w:r w:rsidR="00140A6A">
        <w:rPr>
          <w:rFonts w:eastAsiaTheme="minorEastAsia"/>
        </w:rPr>
        <w:t>, b</w:t>
      </w:r>
      <w:r>
        <w:rPr>
          <w:rFonts w:eastAsiaTheme="minorEastAsia"/>
        </w:rPr>
        <w:t xml:space="preserve">y relying on species identity to estimate the probability of interaction, we limit our ability to predict to novel systems with new species. </w:t>
      </w:r>
      <w:r w:rsidR="00140A6A">
        <w:rPr>
          <w:rFonts w:eastAsiaTheme="minorEastAsia"/>
        </w:rPr>
        <w:t>S</w:t>
      </w:r>
      <w:r>
        <w:rPr>
          <w:rFonts w:eastAsiaTheme="minorEastAsia"/>
        </w:rPr>
        <w:t xml:space="preserve">pecies identity is </w:t>
      </w:r>
      <w:r w:rsidR="00140A6A">
        <w:rPr>
          <w:rFonts w:eastAsiaTheme="minorEastAsia"/>
        </w:rPr>
        <w:t>useful</w:t>
      </w:r>
      <w:r>
        <w:rPr>
          <w:rFonts w:eastAsiaTheme="minorEastAsia"/>
        </w:rPr>
        <w:t>, since it captures the entire multi-dimensional niche without needing to specif</w:t>
      </w:r>
      <w:r w:rsidR="00272478">
        <w:rPr>
          <w:rFonts w:eastAsiaTheme="minorEastAsia"/>
        </w:rPr>
        <w:t>y</w:t>
      </w:r>
      <w:r>
        <w:rPr>
          <w:rFonts w:eastAsiaTheme="minorEastAsia"/>
        </w:rPr>
        <w:t xml:space="preserve"> a specific formal relationship between covariates. </w:t>
      </w:r>
      <w:r w:rsidRPr="00D25B20">
        <w:rPr>
          <w:rFonts w:eastAsiaTheme="minorEastAsia"/>
          <w:highlight w:val="yellow"/>
          <w:rPrChange w:id="69" w:author="Ben Weinstein" w:date="2018-02-14T07:36:00Z">
            <w:rPr>
              <w:rFonts w:eastAsiaTheme="minorEastAsia"/>
            </w:rPr>
          </w:rPrChange>
        </w:rPr>
        <w:t>However</w:t>
      </w:r>
      <w:r>
        <w:rPr>
          <w:rFonts w:eastAsiaTheme="minorEastAsia"/>
        </w:rPr>
        <w:t xml:space="preserve">, </w:t>
      </w:r>
      <w:del w:id="70" w:author="Microsoft Office User" w:date="2018-02-14T15:52:00Z">
        <w:r w:rsidDel="00140A6A">
          <w:rPr>
            <w:rFonts w:eastAsiaTheme="minorEastAsia"/>
          </w:rPr>
          <w:delText xml:space="preserve">it </w:delText>
        </w:r>
      </w:del>
      <w:ins w:id="71" w:author="Microsoft Office User" w:date="2018-02-14T15:52:00Z">
        <w:r w:rsidR="00140A6A">
          <w:rPr>
            <w:rFonts w:eastAsiaTheme="minorEastAsia"/>
          </w:rPr>
          <w:t xml:space="preserve">species identity </w:t>
        </w:r>
      </w:ins>
      <w:r>
        <w:rPr>
          <w:rFonts w:eastAsiaTheme="minorEastAsia"/>
        </w:rPr>
        <w:t xml:space="preserve">does not directly allow us to investigate </w:t>
      </w:r>
      <w:ins w:id="72" w:author="Microsoft Office User" w:date="2018-02-13T19:15:00Z">
        <w:r w:rsidR="00272478">
          <w:rPr>
            <w:rFonts w:eastAsiaTheme="minorEastAsia"/>
          </w:rPr>
          <w:t xml:space="preserve">interaction </w:t>
        </w:r>
        <w:commentRangeStart w:id="73"/>
        <w:proofErr w:type="spellStart"/>
        <w:r w:rsidR="00272478">
          <w:rPr>
            <w:rFonts w:eastAsiaTheme="minorEastAsia"/>
          </w:rPr>
          <w:t>betadiversity</w:t>
        </w:r>
      </w:ins>
      <w:commentRangeEnd w:id="73"/>
      <w:proofErr w:type="spellEnd"/>
      <w:ins w:id="74" w:author="Microsoft Office User" w:date="2018-02-13T19:16:00Z">
        <w:r w:rsidR="00272478">
          <w:rPr>
            <w:rStyle w:val="CommentReference"/>
          </w:rPr>
          <w:commentReference w:id="73"/>
        </w:r>
      </w:ins>
      <w:ins w:id="75" w:author="Microsoft Office User" w:date="2018-02-13T19:15:00Z">
        <w:r w:rsidR="00272478">
          <w:rPr>
            <w:rFonts w:eastAsiaTheme="minorEastAsia"/>
          </w:rPr>
          <w:t xml:space="preserve"> when there is a new set of species</w:t>
        </w:r>
      </w:ins>
      <w:del w:id="76" w:author="Microsoft Office User" w:date="2018-02-13T19:16:00Z">
        <w:r w:rsidDel="00272478">
          <w:rPr>
            <w:rFonts w:eastAsiaTheme="minorEastAsia"/>
          </w:rPr>
          <w:delText>occur and change</w:delText>
        </w:r>
      </w:del>
      <w:r>
        <w:rPr>
          <w:rFonts w:eastAsiaTheme="minorEastAsia"/>
        </w:rPr>
        <w:t xml:space="preserve">. One approach </w:t>
      </w:r>
      <w:ins w:id="77" w:author="Microsoft Office User" w:date="2018-02-14T15:52:00Z">
        <w:r w:rsidR="00140A6A">
          <w:rPr>
            <w:rFonts w:eastAsiaTheme="minorEastAsia"/>
          </w:rPr>
          <w:t xml:space="preserve">to resolve this issue </w:t>
        </w:r>
      </w:ins>
      <w:r>
        <w:rPr>
          <w:rFonts w:eastAsiaTheme="minorEastAsia"/>
        </w:rPr>
        <w:t xml:space="preserve">is to use functional traits as a proxy for the fitness benefits </w:t>
      </w:r>
      <w:del w:id="78" w:author="Catherine" w:date="2018-02-13T14:37:00Z">
        <w:r>
          <w:rPr>
            <w:rFonts w:eastAsiaTheme="minorEastAsia"/>
          </w:rPr>
          <w:delText>incurring</w:delText>
        </w:r>
      </w:del>
      <w:ins w:id="79" w:author="Catherine" w:date="2018-02-13T14:37:00Z">
        <w:r>
          <w:rPr>
            <w:rFonts w:eastAsiaTheme="minorEastAsia"/>
          </w:rPr>
          <w:t>incurr</w:t>
        </w:r>
      </w:ins>
      <w:ins w:id="80" w:author="Microsoft Office User" w:date="2018-02-13T19:16:00Z">
        <w:r w:rsidR="00272478">
          <w:rPr>
            <w:rFonts w:eastAsiaTheme="minorEastAsia"/>
          </w:rPr>
          <w:t>ed</w:t>
        </w:r>
      </w:ins>
      <w:del w:id="81" w:author="Microsoft Office User" w:date="2018-02-13T19:16:00Z">
        <w:r w:rsidDel="00272478">
          <w:rPr>
            <w:rFonts w:eastAsiaTheme="minorEastAsia"/>
          </w:rPr>
          <w:delText>ing</w:delText>
        </w:r>
      </w:del>
      <w:r>
        <w:rPr>
          <w:rFonts w:eastAsiaTheme="minorEastAsia"/>
        </w:rPr>
        <w:t xml:space="preserve"> by one or both interaction partners </w:t>
      </w:r>
      <w:r>
        <w:fldChar w:fldCharType="begin" w:fldLock="1"/>
      </w:r>
      <w:r>
        <w:instrText>ADDIN CSL_CITATION { "citationItems" : [ { "id" : "ITEM-1", "itemData" : { "DOI" : "10.1093/aob/mcp027", "ISBN" : "0305-7364", "ISSN" : "10958290", "PMID" : "19228701", "abstract" : "Background and Aims\\r\\nMany recent studies show that plant\u2013pollinator interaction webs exhibit consistent structural features such as long-tailed distributions of the degree of generalization, nestedness of interactions and asymmetric interaction dependencies. Recognition of these shared features has led to a variety of mechanistic attempts at explanation. Here it is hypothesized that beside size thresholds and species abundances, the frequency distribution of sizes (nectar depths and proboscis lengths) will play a key role in determining observed interaction patterns.\\r\\nMethods\\r\\nTo test the influence of size distributions, a new network parameter is introduced: the degree of size matching between nectar depth and proboscis length. The observed degree of size matching in a Spanish plant\u2013pollinator web was compared with the expected degree based on joint probability distributions, integrating size thresholds and abundance, and taking the sampling method into account.\\r\\nKey Results\\r\\nNectar depths and proboscis lengths both exhibited right-skewed frequency distributions across species and individuals. Species-based size matching was equally close for plants, independent of nectar depth, but differed significantly for pollinators of dissimilar proboscis length. The observed patterns were predicted well by a model considering size distributions across species. Observed size matching was closer when relative abundances of species were included, especially for flowers with openly accessible nectar and pollinators with long proboscises, but was predicted somewhat less successfully by the model that included abundances.\\r\\nConclusions\\r\\nThe results suggest that in addition to size thresholds and species abundances, size distributions are important for understanding interaction patterns in plant\u2013pollinator webs. It is likely that the understanding will be improved further by characterizing for entire communities how nectar production of flowers and energetic requirements of pollinators covary with size, and how sampling methods influence the observed interaction patterns.", "author" : [ { "dropping-particle" : "", "family" : "Stang", "given" : "Martina", "non-dropping-particle" : "", "parse-names" : false, "suffix" : "" }, { "dropping-particle" : "", "family" : "Klinkhamer", "given" : "Peter G L", "non-dropping-particle" : "", "parse-names" : false, "suffix" : "" }, { "dropping-particle" : "", "family" : "Waser", "given" : "Nickolas M.", "non-dropping-particle" : "", "parse-names" : false, "suffix" : "" }, { "dropping-particle" : "", "family" : "Stang", "given" : "Ingo", "non-dropping-particle" : "", "parse-names" : false, "suffix" : "" }, { "dropping-particle" : "", "family" : "Meijden", "given" : "Eddy", "non-dropping-particle" : "Van Der", "parse-names" : false, "suffix" : "" } ], "container-title" : "Annals of Botany", "id" : "ITEM-1", "issue" : "9", "issued" : { "date-parts" : [ [ "2009" ] ] }, "page" : "1459-1469", "title" : "Size-specific interaction patterns and size matching in a plant-pollinator interaction web", "type" : "article-journal", "volume" : "103" }, "uris" : [ "http://www.mendeley.com/documents/?uuid=49f2082e-ba11-4aac-9dee-809692bebc1c" ] }, { "id" : "ITEM-2", "itemData" : { "DOI" : "10.1111/1365-2435.12666", "ISBN" : "9788578110796", "ISSN" : "13652435", "PMID" : "25246403", "abstract" : "Species interactions, ranging from antagonisms to mutualisms, form the architecture of biodiversity and determine ecosystem functioning. Understanding the rules responsible for who interacts with whom, as well as the functional consequences of these interspecific interactions, is central to predict community dynamics and stability. Species traits sensu lato may affect different ecological processes by determining species interactions through a two-step process. First, ecological and life-history traits govern species distributions and abundance, and hence determine species co-occurrence and the potential for species to interact. Secondly, morphological or physiological traits between co-occurring potential interaction partners should match for the realization of an interaction. Here, we review recent advances on predicting interactions from species co-occurrence and develop a probabilistic model for inferring trait matching. The models proposed here integrate both neutral and trait-matching constraints, while using only information about known interactions, thereby overcoming problems originating from undersampling of rare interactions (i.e. missing links). They can easily accommodate qualitative or quantitative data and can incorporate trait variation within species, such as values that vary along developmental stages or environmental gradients. We use three case studies to show that the proposed models can detect strong trait matching (e.g. predator\u2013prey system), relaxed trait matching (e.g. herbivore\u2013plant system) and barrier trait matching (e.g. plant\u2013pollinator systems). Only by elucidating which species traits are important in each process (i.e. in determining interaction establishment and frequency), we can advance in explaining how species interact and the consequences of these interactions for ecosystem functioning.", "author" : [ { "dropping-particle" : "", "family" : "Bartomeus", "given" : "Ignasi", "non-dropping-particle" : "", "parse-names" : false, "suffix" : "" }, { "dropping-particle" : "", "family" : "Gravel", "given" : "Dominique", "non-dropping-particle" : "", "parse-names" : false, "suffix" : "" }, { "dropping-particle" : "", "family" : "Tylianakis", "given" : "Jason M.", "non-dropping-particle" : "", "parse-names" : false, "suffix" : "" }, { "dropping-particle" : "", "family" : "Aizen", "given" : "Marcelo A.", "non-dropping-particle" : "", "parse-names" : false, "suffix" : "" }, { "dropping-particle" : "", "family" : "Dickie", "given" : "Ian A.", "non-dropping-particle" : "", "parse-names" : false, "suffix" : "" }, { "dropping-particle" : "", "family" : "Bernard-Verdier", "given" : "Maud", "non-dropping-particle" : "", "parse-names" : false, "suffix" : "" } ], "container-title" : "Functional Ecology", "id" : "ITEM-2", "issue" : "12", "issued" : { "date-parts" : [ [ "2016" ] ] }, "page" : "1894-1903", "title" : "A common framework for identifying linkage rules across different types of interactions", "type" : "article-journal", "volume" : "30" }, "uris" : [ "http://www.mendeley.com/documents/?uuid=9896890d-f928-4d80-b03e-2e566ef6a494" ] } ], "mendeley" : { "formattedCitation" : "(Stang &lt;i&gt;et al.&lt;/i&gt; 2009; Bartomeus &lt;i&gt;et al.&lt;/i&gt; 2016)", "plainTextFormattedCitation" : "(Stang et al. 2009; Bartomeus et al. 2016)", "previouslyFormattedCitation" : "(Stang &lt;i&gt;et al.&lt;/i&gt; 2009; Bartomeus &lt;i&gt;et al.&lt;/i&gt; 2016)" }, "properties" : { "noteIndex" : 5 }, "schema" : "https://github.com/citation-style-language/schema/raw/master/csl-citation.json" }</w:instrText>
      </w:r>
      <w:r>
        <w:fldChar w:fldCharType="separate"/>
      </w:r>
      <w:r w:rsidRPr="006162F5">
        <w:rPr>
          <w:noProof/>
        </w:rPr>
        <w:t xml:space="preserve">(Stang </w:t>
      </w:r>
      <w:r w:rsidRPr="006162F5">
        <w:rPr>
          <w:i/>
          <w:noProof/>
        </w:rPr>
        <w:t>et al.</w:t>
      </w:r>
      <w:r w:rsidRPr="006162F5">
        <w:rPr>
          <w:noProof/>
        </w:rPr>
        <w:t xml:space="preserve"> 2009; Bartomeus </w:t>
      </w:r>
      <w:r w:rsidRPr="006162F5">
        <w:rPr>
          <w:i/>
          <w:noProof/>
        </w:rPr>
        <w:t>et al.</w:t>
      </w:r>
      <w:r w:rsidRPr="006162F5">
        <w:rPr>
          <w:noProof/>
        </w:rPr>
        <w:t xml:space="preserve"> 2016)</w:t>
      </w:r>
      <w:r>
        <w:fldChar w:fldCharType="end"/>
      </w:r>
      <w:del w:id="82" w:author="Catherine" w:date="2018-02-13T14:37:00Z">
        <w:r>
          <w:delText>.</w:delText>
        </w:r>
      </w:del>
      <w:ins w:id="83" w:author="Catherine" w:date="2018-02-13T14:37:00Z">
        <w:r>
          <w:t>.</w:t>
        </w:r>
      </w:ins>
      <w:r>
        <w:t xml:space="preserve"> </w:t>
      </w:r>
      <w:r w:rsidR="00140A6A">
        <w:t>T</w:t>
      </w:r>
      <w:r>
        <w:t xml:space="preserve">rait-matching, </w:t>
      </w:r>
      <w:r w:rsidR="00140A6A">
        <w:t xml:space="preserve">which </w:t>
      </w:r>
      <w:r>
        <w:t xml:space="preserve">has been well documented across many interacting organisms </w:t>
      </w:r>
      <w:r>
        <w:fldChar w:fldCharType="begin" w:fldLock="1"/>
      </w:r>
      <w:r>
        <w:instrText>ADDIN CSL_CITATION { "citationItems" : [ { "id" : "ITEM-1", "itemData" : { "DOI" : "10.1098/rspb.2014.2925", "ISBN" : "0906-7590\\n1600-0587", "ISSN" : "0962-8452", "PMID" : "25632001", "abstract" : "PJ, 0000-0003-2142-9116 Although species and their interactions in unison represent biodiversity and all the ecological and evolutionary processes associated with life, biotic inter-actions have, contrary to species, rarely been integrated into the concepts of spatial b-diversity. Here, we examine b-diversity of ecological networks by using pollination networks sampled across the Canary Islands. We show that adjacent and distant communities are more and less similar, respect-ively, in their composition of plants, pollinators and interactions than expected from random distributions. We further show that replacement of species is the major driver of interaction turnover and that this contribution increases with distance. Finally, we quantify that species-specific partner compositions (here called partner fidelity) deviate from random partner use, but vary as a result of ecological and geographical variables. In particular, breakdown of partner fidelity was facilitated by increasing geographical distance, changing abundances and changing linkage levels, but was not related to the geographical distribution of the species. This highlights the importance of space when comparing communities of interacting species and may stimulate a rethinking of the spatial interpretation of interaction networks. Moreover, geographical interaction dynamics and its causes are important in our efforts to anticipate effects of large-scale changes, such as anthropogenic disturbances.", "author" : [ { "dropping-particle" : "", "family" : "Trojelsgaard", "given" : "K.", "non-dropping-particle" : "", "parse-names" : false, "suffix" : "" }, { "dropping-particle" : "", "family" : "Jordano", "given" : "P.", "non-dropping-particle" : "", "parse-names" : false, "suffix" : "" }, { "dropping-particle" : "", "family" : "Carstensen", "given" : "D. W.", "non-dropping-particle" : "", "parse-names" : false, "suffix" : "" }, { "dropping-particle" : "", "family" : "Olesen", "given" : "J. M.", "non-dropping-particle" : "", "parse-names" : false, "suffix" : "" } ], "container-title" : "Proceedings of the Royal Society B: Biological Sciences", "id" : "ITEM-1", "issue" : "1802", "issued" : { "date-parts" : [ [ "2015" ] ] }, "page" : "20142925-20142925", "title" : "Geographical variation in mutualistic networks: similarity, turnover and partner fidelity", "type" : "article-journal", "volume" : "282" }, "uris" : [ "http://www.mendeley.com/documents/?uuid=7fa3c0ef-e8d1-4be6-a967-230a1f6c603e" ] }, { "id" : "ITEM-2", "itemData" : { "author" : [ { "dropping-particle" : "", "family" : "Maglianesi", "given" : "MA", "non-dropping-particle" : "", "parse-names" : false, "suffix" : "" }, { "dropping-particle" : "", "family" : "Bl\u00fcthgen", "given" : "N", "non-dropping-particle" : "", "parse-names" : false, "suffix" : "" }, { "dropping-particle" : "", "family" : "B\u00f6hning-Gaese", "given" : "Katrin", "non-dropping-particle" : "", "parse-names" : false, "suffix" : "" }, { "dropping-particle" : "", "family" : "Schleuning", "given" : "Matthias", "non-dropping-particle" : "", "parse-names" : false, "suffix" : "" } ], "container-title" : "Ecology", "id" : "ITEM-2", "issued" : { "date-parts" : [ [ "2014" ] ] }, "title" : "Morphological traits determine specialization and resource use in plant-hummingbird networks in the Neotropics", "type" : "article-journal", "volume" : "In press." }, "uris" : [ "http://www.mendeley.com/documents/?uuid=a25f6fab-69ce-48b3-a3e8-e3c5e6d3799f" ] }, { "id" : "ITEM-3", "itemData" : { "abstract" : "The topology of plant-pollinator networks can be explained by relatively simple rules incorporating both \"complementarity\" and \"barrier\" traits, thus providing insights into the possible evolutionary and ecological processes driving the pattern.", "author" : [ { "dropping-particle" : "", "family" : "Santamar\u00eda", "given" : "Luis", "non-dropping-particle" : "", "parse-names" : false, "suffix" : "" }, { "dropping-particle" : "", "family" : "Rodr\u00edguez-Giron\u00e9s", "given" : "Miguel A", "non-dropping-particle" : "", "parse-names" : false, "suffix" : "" } ], "container-title" : "PLOS Biology", "id" : "ITEM-3", "issue" : "2", "issued" : { "date-parts" : [ [ "2007", "1", "23" ] ] }, "page" : "e31", "publisher" : "Public Library of Science", "title" : "Linkage Rules for Plant\u2013Pollinator Networks: Trait Complementarity or Exploitation Barriers?", "type" : "article-journal", "volume" : "5" }, "uris" : [ "http://www.mendeley.com/documents/?uuid=bdd9d36f-3485-4fb7-8305-9fddad0fa429" ] } ], "mendeley" : { "formattedCitation" : "(Santamar\u00eda &amp; Rodr\u00edguez-Giron\u00e9s 2007; Maglianesi &lt;i&gt;et al.&lt;/i&gt; 2014b; Trojelsgaard &lt;i&gt;et al.&lt;/i&gt; 2015)", "plainTextFormattedCitation" : "(Santamar\u00eda &amp; Rodr\u00edguez-Giron\u00e9s 2007; Maglianesi et al. 2014b; Trojelsgaard et al. 2015)", "previouslyFormattedCitation" : "(Santamar\u00eda &amp; Rodr\u00edguez-Giron\u00e9s 2007; Maglianesi &lt;i&gt;et al.&lt;/i&gt; 2014b; Trojelsgaard &lt;i&gt;et al.&lt;/i&gt; 2015)" }, "properties" : { "noteIndex" : 5 }, "schema" : "https://github.com/citation-style-language/schema/raw/master/csl-citation.json" }</w:instrText>
      </w:r>
      <w:r>
        <w:fldChar w:fldCharType="separate"/>
      </w:r>
      <w:r w:rsidRPr="00241BCF">
        <w:rPr>
          <w:noProof/>
        </w:rPr>
        <w:t>(</w:t>
      </w:r>
      <w:r>
        <w:rPr>
          <w:noProof/>
        </w:rPr>
        <w:t xml:space="preserve">e.g., </w:t>
      </w:r>
      <w:r w:rsidRPr="00241BCF">
        <w:rPr>
          <w:noProof/>
        </w:rPr>
        <w:t xml:space="preserve">Santamaría &amp; Rodríguez-Gironés 2007; Maglianesi </w:t>
      </w:r>
      <w:r w:rsidRPr="00241BCF">
        <w:rPr>
          <w:i/>
          <w:noProof/>
        </w:rPr>
        <w:t>et al.</w:t>
      </w:r>
      <w:r w:rsidRPr="00241BCF">
        <w:rPr>
          <w:noProof/>
        </w:rPr>
        <w:t xml:space="preserve"> 2014b; Trojelsgaard </w:t>
      </w:r>
      <w:r w:rsidRPr="00241BCF">
        <w:rPr>
          <w:i/>
          <w:noProof/>
        </w:rPr>
        <w:t>et al.</w:t>
      </w:r>
      <w:r w:rsidRPr="00241BCF">
        <w:rPr>
          <w:noProof/>
        </w:rPr>
        <w:t xml:space="preserve"> 2015)</w:t>
      </w:r>
      <w:r>
        <w:fldChar w:fldCharType="end"/>
      </w:r>
      <w:r w:rsidR="00140A6A">
        <w:t>,</w:t>
      </w:r>
      <w:r>
        <w:rPr>
          <w:rFonts w:cs="TimesNewRomanPSMT"/>
          <w:noProof/>
        </w:rPr>
        <w:t xml:space="preserve"> is considered an outcome of reciprical specialization, in which partners with </w:t>
      </w:r>
      <w:r w:rsidRPr="00721E80">
        <w:rPr>
          <w:rFonts w:cs="TimesNewRomanPSMT"/>
        </w:rPr>
        <w:t xml:space="preserve">well-adapted morphologies can deplete available resources faster than maladapted competitors </w:t>
      </w:r>
      <w:r>
        <w:rPr>
          <w:rFonts w:cs="TimesNewRomanPSMT"/>
        </w:rPr>
        <w:fldChar w:fldCharType="begin" w:fldLock="1"/>
      </w:r>
      <w:r>
        <w:rPr>
          <w:rFonts w:cs="TimesNewRomanPSMT"/>
        </w:rPr>
        <w:instrText>ADDIN CSL_CITATION { "citationItems" : [ { "id" : "ITEM-1", "itemData" : { "DOI" : "10.1086/285705", "ISBN" : "00030147", "ISSN" : "0003-0147", "PMID" : "1466", "abstract" : "Because mechanistic models of interspecific interactions are often complex, one should deliberately seek simple unifying principles that transcend system-specific details. Earlier work on resource competition has led to the \"R* rule,\" which states that a dominant competitor suppresses resources to a lower level than any other competing species. This rule describes the outcome of even ornate models of competition. Here we show that analogous simple rules can characterize systems with predation. We first demonstrate, for a simple two-prey, one-predator model without resource competition but with a predator numerical response leading to apparent competition, that the winning prey supports (and withstands) the higher predator density; that is, the outcome is described by a \"P* rule.\" We then develop a general model in which predation is inflicted evenhandedly on two prey species competing for a single resource and show that the R* and P* rules hold: the winning prey both depresses resources to the lowest level and sustains the higher predator density. We next examine a more complex model with differential predation. Assuming a closed system (i.e., a fixed nutrient pool), we portray the four- dimensional system dynamics in a two-dimensional graphical model, and we assess the domain of applicability of simple dominance rules in more complex systems. We address the generality of our conclusions and end by examining the implications of different, reasonable biological constraints for community structure.", "author" : [ { "dropping-particle" : "", "family" : "Holt", "given" : "Robert D.", "non-dropping-particle" : "", "parse-names" : false, "suffix" : "" }, { "dropping-particle" : "", "family" : "Grover", "given" : "James", "non-dropping-particle" : "", "parse-names" : false, "suffix" : "" }, { "dropping-particle" : "", "family" : "Tilman", "given" : "David", "non-dropping-particle" : "", "parse-names" : false, "suffix" : "" } ], "container-title" : "The American Naturalist", "id" : "ITEM-1", "issue" : "5", "issued" : { "date-parts" : [ [ "1994" ] ] }, "page" : "741", "title" : "Simple Rules for Interspecific Dominance in Systems with Exploitative and Apparent Competition", "type" : "article-journal", "volume" : "144" }, "uris" : [ "http://www.mendeley.com/documents/?uuid=e32425d9-e637-489d-a88c-d550b09412f1" ] }, { "id" : "ITEM-2", "itemData" : { "DOI" : "10.1111/j.0014-3820.2003.tb01516.x", "ISBN" : "0014-3820", "ISSN" : "0014-3820", "PMID" : "14761053", "abstract" : "We compared pollen removal and deposition by hummingbirds and bumblebees visiting bird-syndrome Penstemon barbatus and bee-syndrome P. strictus flowers. One model for evolutionary shifts from bee pollination to bird pollination has assumed that, mostly due to grooming, pollen on bee bodies quickly becomes unavailable for transfer to stigmas, whereas pollen on hummingbirds has greater carryover. Comparing bumblebees and hummingbirds seeking nectar in P. strictus, we confirmed that bees had a steeper pollen carryover curve than birds but, surprisingly, bees and birds removed similar amounts of pollen and had similar per-visit pollen transfer efficiencies. Comparing P. barbatus and P. strictus visited by hummingbirds, the bird-syndrome flowers had more pollen removed, more pollen deposited, and a higher transfer efficiency than the bee-syndrome flowers. In addition, P. barbatus flowers have evolved such that their anthers and stigmas would not easily come into contact with bumblebees if they were to forage on them. We discuss the role that differences in pollination efficiency between bees and hummingbirds may have played in the repeated evolution of hummingbird pollination in Penstemon.", "author" : [ { "dropping-particle" : "", "family" : "Castellanos", "given" : "Maria Clara", "non-dropping-particle" : "", "parse-names" : false, "suffix" : "" }, { "dropping-particle" : "", "family" : "Wilson", "given" : "Paul", "non-dropping-particle" : "", "parse-names" : false, "suffix" : "" }, { "dropping-particle" : "", "family" : "Thomson", "given" : "James D.", "non-dropping-particle" : "", "parse-names" : false, "suffix" : "" } ], "container-title" : "Evolution", "id" : "ITEM-2", "issue" : "12", "issued" : { "date-parts" : [ [ "2003" ] ] }, "page" : "2742-2752", "title" : "Pollen Transfer By Hummingbirds and Bumblebees, and the Divergence of Pollination Modes in Penstemon", "type" : "article-journal", "volume" : "57" }, "uris" : [ "http://www.mendeley.com/documents/?uuid=1bc38e09-7f0c-44d7-b5a2-5ad36e86fe37" ] }, { "id" : "ITEM-3", "itemData" : { "DOI" : "10.1890/13-2261.1.sm", "ISBN" : "0012-9658", "ISSN" : "00129658", "abstract" : "Ecological communities are organized in complex ecological networks. Trait-based analyses of the structure of these networks in highly diversified species assemblages are crucial for improving our understanding of the ecological and evolutionary processes causing specialization in mutualistic networks. In this study, we assessed the importance of morphological traits for structuring plant\u2013hummingbird networks in Neotropical forests by using a novel combination of quantitative analytical approaches. We recorded the visitation of hummingbirds to plant species over an entire year at three different elevations in Costa Rica and constructed quantitative networks based on interaction frequencies. Three morphological traits were measured in hummingbirds (bill length, bill curvature, and body mass) and plants (corolla length, curvature, and volume). We tested the effects of avian morphological traits and abundance on ecological specialization of hummingbird species. All three morphological traits of hummingbirds were positively associated with ecological specialization, especially bill curvature. We tested whether interaction strength in the networks was associated with the degree of trait matching between corresponding pairs of morphological traits in plant and hummingbird species and explore whether this was related to resource handling times by hummingbird species. We found strong and significant associations between interaction strength and the degree of trait matching. Moreover, the degree of trait matching, particularly between bill and corolla length, was associated with the handling time of nectar resources by hummingbirds. Our findings show that bill morphology structures tropical plant\u2013hummingbird networks and patterns of interactions are closely associated with morphological matches between plant and bird species and the efficiency of hummingbirds' resource use. These results are consistent with the findings of seminal studies in plant\u2013hummingbird systems from the neotropics. We conclude that trait-based analyses of quantitative networks contribute to a better mechanistic understanding of the causes of specialization in ecological networks and could be valuable for studying processes of complementary trait evolution in highly diversified species assemblages. Read More: http://www.esajournals.org/doi/abs/10.1890/13-2261.1", "author" : [ { "dropping-particle" : "", "family" : "Maglianesi", "given" : "Mar\u00eda Alejandra", "non-dropping-particle" : "", "parse-names" : false, "suffix" : "" }, { "dropping-particle" : "", "family" : "Bl\u00fcThgen", "given" : "Nico", "non-dropping-particle" : "", "parse-names" : false, "suffix" : "" }, { "dropping-particle" : "", "family" : "B\u00f6Hning-Gaese", "given" : "Katrin", "non-dropping-particle" : "", "parse-names" : false, "suffix" : "" }, { "dropping-particle" : "", "family" : "Schleuning", "given" : "Matthias", "non-dropping-particle" : "", "parse-names" : false, "suffix" : "" } ], "container-title" : "Ecology", "id" : "ITEM-3", "issue" : "12", "issued" : { "date-parts" : [ [ "2014" ] ] }, "page" : "3325-3334", "title" : "Morphological traits determine specialization and resource use in plant-hummingbird networks in the neotropics", "type" : "article-journal", "volume" : "95" }, "uris" : [ "http://www.mendeley.com/documents/?uuid=41032b5b-1e80-4c53-b075-a453f754b4e7" ] } ], "mendeley" : { "formattedCitation" : "(Holt &lt;i&gt;et al.&lt;/i&gt; 1994; Castellanos &lt;i&gt;et al.&lt;/i&gt; 2003; Maglianesi &lt;i&gt;et al.&lt;/i&gt; 2014a)", "manualFormatting" : "(Holt et al. 1994; Castellanos et al. 2003)", "plainTextFormattedCitation" : "(Holt et al. 1994; Castellanos et al. 2003; Maglianesi et al. 2014a)", "previouslyFormattedCitation" : "(Holt &lt;i&gt;et al.&lt;/i&gt; 1994; Castellanos &lt;i&gt;et al.&lt;/i&gt; 2003; Maglianesi &lt;i&gt;et al.&lt;/i&gt; 2014a)" }, "properties" : { "noteIndex" : 5 }, "schema" : "https://github.com/citation-style-language/schema/raw/master/csl-citation.json" }</w:instrText>
      </w:r>
      <w:r>
        <w:rPr>
          <w:rFonts w:cs="TimesNewRomanPSMT"/>
        </w:rPr>
        <w:fldChar w:fldCharType="separate"/>
      </w:r>
      <w:r w:rsidRPr="006162F5">
        <w:rPr>
          <w:rFonts w:cs="TimesNewRomanPSMT"/>
          <w:noProof/>
        </w:rPr>
        <w:t xml:space="preserve">(Holt </w:t>
      </w:r>
      <w:r w:rsidRPr="006162F5">
        <w:rPr>
          <w:rFonts w:cs="TimesNewRomanPSMT"/>
          <w:i/>
          <w:noProof/>
        </w:rPr>
        <w:t>et al.</w:t>
      </w:r>
      <w:r w:rsidRPr="006162F5">
        <w:rPr>
          <w:rFonts w:cs="TimesNewRomanPSMT"/>
          <w:noProof/>
        </w:rPr>
        <w:t xml:space="preserve"> 1994; Castellanos </w:t>
      </w:r>
      <w:r w:rsidRPr="006162F5">
        <w:rPr>
          <w:rFonts w:cs="TimesNewRomanPSMT"/>
          <w:i/>
          <w:noProof/>
        </w:rPr>
        <w:t>et al.</w:t>
      </w:r>
      <w:r w:rsidRPr="006162F5">
        <w:rPr>
          <w:rFonts w:cs="TimesNewRomanPSMT"/>
          <w:noProof/>
        </w:rPr>
        <w:t xml:space="preserve"> 2003)</w:t>
      </w:r>
      <w:r>
        <w:rPr>
          <w:rFonts w:cs="TimesNewRomanPSMT"/>
        </w:rPr>
        <w:fldChar w:fldCharType="end"/>
      </w:r>
      <w:r w:rsidRPr="00721E80">
        <w:rPr>
          <w:rFonts w:cs="TimesNewRomanPSMT"/>
        </w:rPr>
        <w:t>.</w:t>
      </w:r>
      <w:r>
        <w:rPr>
          <w:rFonts w:cs="TimesNewRomanPSMT"/>
        </w:rPr>
        <w:t xml:space="preserve"> The stronger interaction probability among well-matched partners </w:t>
      </w:r>
      <w:r w:rsidR="00140A6A">
        <w:rPr>
          <w:rFonts w:cs="TimesNewRomanPSMT"/>
        </w:rPr>
        <w:t xml:space="preserve">is assumed to be caused by the </w:t>
      </w:r>
      <w:r>
        <w:rPr>
          <w:rFonts w:cs="TimesNewRomanPSMT"/>
        </w:rPr>
        <w:t xml:space="preserve">fitness advantage gained by foraging on well-matched resources versus the cost of foraging on more abundant, but potentially less well-matched, </w:t>
      </w:r>
      <w:r>
        <w:rPr>
          <w:rFonts w:cs="TimesNewRomanPSMT"/>
        </w:rPr>
        <w:lastRenderedPageBreak/>
        <w:t xml:space="preserve">resources </w:t>
      </w:r>
      <w:r>
        <w:rPr>
          <w:rFonts w:cs="TimesNewRomanPSMT"/>
        </w:rPr>
        <w:fldChar w:fldCharType="begin" w:fldLock="1"/>
      </w:r>
      <w:r>
        <w:rPr>
          <w:rFonts w:cs="TimesNewRomanPSMT"/>
        </w:rPr>
        <w:instrText>ADDIN CSL_CITATION { "citationItems" : [ { "id" : "ITEM-1", "itemData" : { "DOI" : "10.1086/286113", "ISBN" : "0003-0147", "ISSN" : "0003-0147", "PMID" : "18811353", "abstract" : "Species that appear highly specialized on the basis of their phenotype (e.g., morphology, behavior, and physiology) also sometimes act as ecological generalists. This apparent paradox has been used to argue against the importance of competition as a diversifying evolutionary force. We provide an alternative explanation based on optimal foraging theory. Some resources are intrinsically easy to use and are widely preferred, while others require specialized phenotypic traits on the part of the consumer. This asymmetry allows optimally foraging consumers to evolve phenotypic specializations on nonpreferred resources without greatly compromising their ability to use preferred resources. The evolution of phenotypic specialization on nonpreferred resources can be driven by competition, but the specialists act as ecological generalists whenever their preferred resources are available. Our model identifies at least three different concepts of specialization that need to be distinguished, based on diet, prey utilization efficiencies, and phenotypic adaptations. The relationships among these concepts are complex and often counterintuitive. Specialists should often reject the very resources that they have evolved traits to use. The most extreme phenotypic specializations should occur in the absence of a trade-off between using preferred and nonpreferred resources. Our model may explain why extreme phenotypic-specializations evolve more often in fish communities than in terrestrial vertebrate communities and provides a mechanism whereby species can coexist in stable communities despite common preferences for some resources.", "author" : [ { "dropping-particle" : "", "family" : "Robinson", "given" : "B W", "non-dropping-particle" : "", "parse-names" : false, "suffix" : "" }, { "dropping-particle" : "", "family" : "Wilson", "given" : "D S", "non-dropping-particle" : "", "parse-names" : false, "suffix" : "" } ], "container-title" : "The American Naturalist", "id" : "ITEM-1", "issue" : "3", "issued" : { "date-parts" : [ [ "1998", "3" ] ] }, "page" : "223-35", "title" : "Optimal foraging, specialization, and a solution to Liem's paradox.", "type" : "article-journal", "volume" : "151" }, "uris" : [ "http://www.mendeley.com/documents/?uuid=a74896dc-3a10-429f-a95e-7cb97cc9237b" ] }, { "id" : "ITEM-2", "itemData" : { "DOI" : "10.1093/icb/20.1.295", "ISBN" : "0003-1569", "ISSN" : "0003-1569", "abstract" : "Intraspecific modulatory multiplicity in the feeding mechanism of cichlids as elucidated by electromyography has profound implications on small-scale trophic events the sum of which is the very core of such large-scale population and evolutionary phenomena as efficiency of trophic exploitation niche width and overlap competition and adaptation. The greatest paradox emerging from the study on intra and interspecific differences in feeding repertoires of cichlid fishes is that the most specialized taxa are not only remarkable specialists in a narrow sense but also jacks-of-all-trades. If specialists are simultaneously jacks of-all-trades how could they have evolved according to the widely accepted hypothesis that broadening the range of usable resources prevents species from specializing on individual types? The organism can be considered to be composed of structural elements and functional components that exert mutual influences. As a result, a network of interacting constraints is set up. The nature of the network determines the direction and range of evolutionary changes the possibilities of optimizing adaptations and built-in variability of the trait. A change in the network can put a static trait into a different context to become dynamic. These changes in variability due to changes in the structure of the network cannot be explained in terms of simple adaptation to the external environment. Fitness is considered to depend on the nature of a network of interacting constraints. The possibilities of optimization the sensitivity of the phenotypic traits to environmental differences and the correlated evolutionary responses of different traits are all related to this network of interacting constraints between the elements and components of the organism. Thus the experimental and comparative studies of these networks of interacting constraints should become an increasingly more important focus for morphologists as they attempt to refine their understanding of adaptation.", "author" : [ { "dropping-particle" : "", "family" : "Liem", "given" : "Karem F", "non-dropping-particle" : "", "parse-names" : false, "suffix" : "" } ], "container-title" : "American Zoologist", "id" : "ITEM-2", "issue" : "20", "issued" : { "date-parts" : [ [ "1980" ] ] }, "page" : "295-314", "title" : "Adaptive significance of intra-and interspecific differences in the feeding repertoires of cichlid fishes", "type" : "article-journal", "volume" : "20" }, "uris" : [ "http://www.mendeley.com/documents/?uuid=7bbf6af6-bdef-494c-93f3-41c8363d25d7" ] } ], "mendeley" : { "formattedCitation" : "(Liem 1980; Robinson &amp; Wilson 1998)", "plainTextFormattedCitation" : "(Liem 1980; Robinson &amp; Wilson 1998)", "previouslyFormattedCitation" : "(Liem 1980; Robinson &amp; Wilson 1998)" }, "properties" : { "noteIndex" : 5 }, "schema" : "https://github.com/citation-style-language/schema/raw/master/csl-citation.json" }</w:instrText>
      </w:r>
      <w:r>
        <w:rPr>
          <w:rFonts w:cs="TimesNewRomanPSMT"/>
        </w:rPr>
        <w:fldChar w:fldCharType="separate"/>
      </w:r>
      <w:r w:rsidRPr="006162F5">
        <w:rPr>
          <w:rFonts w:cs="TimesNewRomanPSMT"/>
          <w:noProof/>
        </w:rPr>
        <w:t>(Liem 1980; Robinson &amp; Wilson 1998)</w:t>
      </w:r>
      <w:r>
        <w:rPr>
          <w:rFonts w:cs="TimesNewRomanPSMT"/>
        </w:rPr>
        <w:fldChar w:fldCharType="end"/>
      </w:r>
      <w:r>
        <w:t xml:space="preserve">. Trait-matching can be maintained across time, </w:t>
      </w:r>
      <w:r>
        <w:rPr>
          <w:rFonts w:cs="TimesNewRomanPSMT"/>
        </w:rPr>
        <w:t xml:space="preserve">for instance, </w:t>
      </w:r>
      <w:r w:rsidRPr="00721E80">
        <w:rPr>
          <w:rFonts w:cs="TimesNewRomanPSMT"/>
        </w:rPr>
        <w:t xml:space="preserve">Weinstein &amp; Graham (2017) found that the degree of trait-matching between </w:t>
      </w:r>
      <w:r>
        <w:rPr>
          <w:rFonts w:cs="TimesNewRomanPSMT"/>
        </w:rPr>
        <w:t xml:space="preserve">flower </w:t>
      </w:r>
      <w:r w:rsidRPr="00721E80">
        <w:rPr>
          <w:rFonts w:cs="TimesNewRomanPSMT"/>
        </w:rPr>
        <w:t xml:space="preserve">corolla and </w:t>
      </w:r>
      <w:r>
        <w:rPr>
          <w:rFonts w:cs="TimesNewRomanPSMT"/>
        </w:rPr>
        <w:t xml:space="preserve">hummingbird </w:t>
      </w:r>
      <w:r w:rsidRPr="00721E80">
        <w:rPr>
          <w:rFonts w:cs="TimesNewRomanPSMT"/>
        </w:rPr>
        <w:t>bill length</w:t>
      </w:r>
      <w:r>
        <w:rPr>
          <w:rFonts w:cs="TimesNewRomanPSMT"/>
        </w:rPr>
        <w:t xml:space="preserve"> remained strong throughout the year, despite turnover in available floral partners. In other cases, trait-matching may </w:t>
      </w:r>
      <w:r w:rsidRPr="00DE7E00">
        <w:rPr>
          <w:rFonts w:cs="TimesNewRomanPSMT"/>
        </w:rPr>
        <w:t>slacken</w:t>
      </w:r>
      <w:r>
        <w:rPr>
          <w:rFonts w:cs="TimesNewRomanPSMT"/>
        </w:rPr>
        <w:t xml:space="preserve"> due to increased generalization among competitors for abundant resources </w:t>
      </w:r>
      <w:r>
        <w:rPr>
          <w:rFonts w:cs="TimesNewRomanPSMT"/>
        </w:rPr>
        <w:fldChar w:fldCharType="begin" w:fldLock="1"/>
      </w:r>
      <w:r>
        <w:rPr>
          <w:rFonts w:cs="TimesNewRomanPSMT"/>
        </w:rPr>
        <w:instrText>ADDIN CSL_CITATION { "citationItems" : [ { "id" : "ITEM-1", "itemData" : { "DOI" : "10.1111/j.1461-0248.2008.01195.x", "ISBN" : "1461-0248", "ISSN" : "1461023X", "PMID" : "18445033", "abstract" : "Theory shows that the presence of behavioural switching between alternative resources can contribute to coexistence when competitors differ in trophic-related traits. In addition, switching can generate disruptive selection on such traits in a low-diversity community, increasing the number of species. Both of these processes should produce communities in which species differ in their values of the trophic trait, and display corresponding differences in the time-course of their switching from one resource to another. Here we present evidence for widespread switching behaviour for a diverse Mediterranean scrubland bird community. We show that species differ in a beak character related to their relative use of insect and fruit resource channels, and that the timing of switching is correlated with the relative use of resources. These patterns are consistent with theoretical predictions, suggesting a possible role of switching behaviour in promoting avian coexistence and diversification.", "author" : [ { "dropping-particle" : "", "family" : "Carnicer", "given" : "Jofre", "non-dropping-particle" : "", "parse-names" : false, "suffix" : "" }, { "dropping-particle" : "", "family" : "Abrams", "given" : "Peter A.", "non-dropping-particle" : "", "parse-names" : false, "suffix" : "" }, { "dropping-particle" : "", "family" : "Jordano", "given" : "Pedro", "non-dropping-particle" : "", "parse-names" : false, "suffix" : "" } ], "container-title" : "Ecology Letters", "id" : "ITEM-1", "issue" : "8", "issued" : { "date-parts" : [ [ "2008" ] ] }, "page" : "802-808", "title" : "Switching behavior, coexistence and diversification: Comparing empirical community-wide evidence with theoretical predictions", "type" : "article-journal", "volume" : "11" }, "uris" : [ "http://www.mendeley.com/documents/?uuid=25b5321d-39e3-4de9-a2e4-9f3e3260652b" ] }, { "id" : "ITEM-2", "itemData" : { "author" : [ { "dropping-particle" : "", "family" : "Correa", "given" : "SB", "non-dropping-particle" : "", "parse-names" : false, "suffix" : "" }, { "dropping-particle" : "", "family" : "Winemiller", "given" : "KO", "non-dropping-particle" : "", "parse-names" : false, "suffix" : "" } ], "container-title" : "Ecology", "id" : "ITEM-2", "issue" : "1", "issued" : { "date-parts" : [ [ "2014" ] ] }, "page" : "210-224", "title" : "Niche partitioning among frugivorous fishes in response to fluctuating resources in the Amazonian floodplain forest", "type" : "article-journal", "volume" : "95" }, "uris" : [ "http://www.mendeley.com/documents/?uuid=965ddc6e-77ff-4e92-b5f1-0735403aee23" ] } ], "mendeley" : { "formattedCitation" : "(Carnicer &lt;i&gt;et al.&lt;/i&gt; 2008; Correa &amp; Winemiller 2014)", "plainTextFormattedCitation" : "(Carnicer et al. 2008; Correa &amp; Winemiller 2014)", "previouslyFormattedCitation" : "(Carnicer &lt;i&gt;et al.&lt;/i&gt; 2008; Correa &amp; Winemiller 2014)" }, "properties" : { "noteIndex" : 5 }, "schema" : "https://github.com/citation-style-language/schema/raw/master/csl-citation.json" }</w:instrText>
      </w:r>
      <w:r>
        <w:rPr>
          <w:rFonts w:cs="TimesNewRomanPSMT"/>
        </w:rPr>
        <w:fldChar w:fldCharType="separate"/>
      </w:r>
      <w:r w:rsidRPr="00AE2AA0">
        <w:rPr>
          <w:rFonts w:cs="TimesNewRomanPSMT"/>
          <w:noProof/>
        </w:rPr>
        <w:t xml:space="preserve">(Carnicer </w:t>
      </w:r>
      <w:r w:rsidRPr="00AE2AA0">
        <w:rPr>
          <w:rFonts w:cs="TimesNewRomanPSMT"/>
          <w:i/>
          <w:noProof/>
        </w:rPr>
        <w:t>et al.</w:t>
      </w:r>
      <w:r w:rsidRPr="00AE2AA0">
        <w:rPr>
          <w:rFonts w:cs="TimesNewRomanPSMT"/>
          <w:noProof/>
        </w:rPr>
        <w:t xml:space="preserve"> 2008; Correa &amp; Winemiller 2014)</w:t>
      </w:r>
      <w:r>
        <w:rPr>
          <w:rFonts w:cs="TimesNewRomanPSMT"/>
        </w:rPr>
        <w:fldChar w:fldCharType="end"/>
      </w:r>
      <w:r>
        <w:rPr>
          <w:rFonts w:cs="TimesNewRomanPSMT"/>
        </w:rPr>
        <w:t xml:space="preserve">. </w:t>
      </w:r>
    </w:p>
    <w:p w14:paraId="6E28683E" w14:textId="49811D04" w:rsidR="00B44FE6" w:rsidRDefault="00B44FE6" w:rsidP="00D25B20">
      <w:pPr>
        <w:spacing w:after="0"/>
        <w:ind w:firstLine="720"/>
        <w:rPr>
          <w:rFonts w:cs="TimesNewRomanPSMT"/>
        </w:rPr>
      </w:pPr>
      <w:r>
        <w:rPr>
          <w:rFonts w:cs="TimesNewRomanPSMT"/>
        </w:rPr>
        <w:t>We can assess the temporal change in trait-matching by replacing the species identity model with a mechanistic model based on the traits of interacting partners.</w:t>
      </w:r>
    </w:p>
    <w:p w14:paraId="1F33FAFA" w14:textId="77777777" w:rsidR="00B44FE6" w:rsidRDefault="00B44FE6" w:rsidP="00B44FE6">
      <w:pPr>
        <w:spacing w:after="0" w:line="240" w:lineRule="auto"/>
      </w:pPr>
    </w:p>
    <w:p w14:paraId="28300464" w14:textId="77777777" w:rsidR="00B44FE6" w:rsidRDefault="00D25B20" w:rsidP="00B44FE6">
      <w:pPr>
        <w:pStyle w:val="ListParagraph"/>
        <w:jc w:val="cente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i,j,k</m:t>
              </m:r>
            </m:sub>
          </m:sSub>
          <m:r>
            <w:rPr>
              <w:rFonts w:ascii="Cambria Math" w:hAnsi="Cambria Math"/>
            </w:rPr>
            <m:t>∼Bernoulli(</m:t>
          </m:r>
          <m:sSub>
            <m:sSubPr>
              <m:ctrlPr>
                <w:rPr>
                  <w:rFonts w:ascii="Cambria Math" w:hAnsi="Cambria Math"/>
                  <w:i/>
                </w:rPr>
              </m:ctrlPr>
            </m:sSubPr>
            <m:e>
              <m:r>
                <w:rPr>
                  <w:rFonts w:ascii="Cambria Math" w:hAnsi="Cambria Math"/>
                </w:rPr>
                <m:t>p</m:t>
              </m:r>
            </m:e>
            <m:sub>
              <m:r>
                <w:rPr>
                  <w:rFonts w:ascii="Cambria Math" w:hAnsi="Cambria Math"/>
                </w:rPr>
                <m:t>i,j,k</m:t>
              </m:r>
            </m:sub>
          </m:sSub>
          <m:r>
            <w:rPr>
              <w:rFonts w:ascii="Cambria Math" w:hAnsi="Cambria Math"/>
            </w:rPr>
            <m:t>)</m:t>
          </m:r>
        </m:oMath>
      </m:oMathPara>
    </w:p>
    <w:p w14:paraId="55253350" w14:textId="77777777" w:rsidR="00B44FE6" w:rsidRDefault="00B44FE6" w:rsidP="00B44FE6">
      <w:pPr>
        <w:pStyle w:val="ListParagraph"/>
        <w:rPr>
          <w:rFonts w:eastAsiaTheme="minorEastAsia"/>
        </w:rPr>
      </w:pPr>
      <m:oMath>
        <m:r>
          <w:rPr>
            <w:rFonts w:ascii="Cambria Math" w:eastAsiaTheme="minorEastAsia" w:hAnsi="Cambria Math"/>
          </w:rPr>
          <m:t>logit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β</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*|Trai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-Trai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β</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season</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β</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*|Trai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-Trai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season</m:t>
            </m:r>
          </m:e>
          <m:sub>
            <m:r>
              <w:rPr>
                <w:rFonts w:ascii="Cambria Math" w:eastAsiaTheme="minorEastAsia" w:hAnsi="Cambria Math"/>
              </w:rPr>
              <m:t>k</m:t>
            </m:r>
          </m:sub>
        </m:sSub>
      </m:oMath>
      <w:r>
        <w:rPr>
          <w:rFonts w:eastAsiaTheme="minorEastAsia"/>
        </w:rPr>
        <w:t xml:space="preserve">  </w:t>
      </w:r>
    </w:p>
    <w:p w14:paraId="0F2E6CBE" w14:textId="77777777" w:rsidR="00B44FE6" w:rsidRDefault="00B44FE6" w:rsidP="00B44FE6">
      <w:pPr>
        <w:rPr>
          <w:rFonts w:eastAsiaTheme="minorEastAsia"/>
        </w:rPr>
      </w:pPr>
      <w:r>
        <w:rPr>
          <w:rFonts w:eastAsiaTheme="minorEastAsia"/>
        </w:rPr>
        <w:t>The key term.</w:t>
      </w:r>
    </w:p>
    <w:p w14:paraId="030E5EFD" w14:textId="77777777" w:rsidR="00B44FE6" w:rsidRDefault="00D25B20" w:rsidP="00B44FE6">
      <w:p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β</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*|Trai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-Trai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season</m:t>
            </m:r>
          </m:e>
          <m:sub>
            <m:r>
              <w:rPr>
                <w:rFonts w:ascii="Cambria Math" w:eastAsiaTheme="minorEastAsia" w:hAnsi="Cambria Math"/>
              </w:rPr>
              <m:t>k</m:t>
            </m:r>
          </m:sub>
        </m:sSub>
      </m:oMath>
      <w:r w:rsidR="00B44FE6">
        <w:rPr>
          <w:rFonts w:eastAsiaTheme="minorEastAsia"/>
        </w:rPr>
        <w:t xml:space="preserve">  </w:t>
      </w:r>
    </w:p>
    <w:p w14:paraId="4F4CB81B" w14:textId="4E07F463" w:rsidR="004B3E0F" w:rsidRDefault="004B3E0F" w:rsidP="00B44FE6">
      <w:r>
        <w:rPr>
          <w:rFonts w:eastAsiaTheme="minorEastAsia"/>
        </w:rPr>
        <w:t>Now</w:t>
      </w:r>
    </w:p>
    <w:p w14:paraId="595EB898" w14:textId="77777777" w:rsidR="00B44FE6" w:rsidRPr="0057359C" w:rsidRDefault="00B44FE6" w:rsidP="00B44FE6">
      <w:pPr>
        <w:spacing w:after="0"/>
        <w:rPr>
          <w:b/>
        </w:rPr>
      </w:pPr>
      <w:r w:rsidRPr="0057359C">
        <w:rPr>
          <w:b/>
        </w:rPr>
        <w:t>INTERACTION BETA-DIVERSITY ACROSS BIOLOGICAL DIMENSIONS, REGIONS AND SCALES</w:t>
      </w:r>
    </w:p>
    <w:p w14:paraId="5CDC1787" w14:textId="77777777" w:rsidR="00B44FE6" w:rsidRDefault="00B44FE6" w:rsidP="00B44FE6">
      <w:pPr>
        <w:spacing w:after="0"/>
        <w:ind w:firstLine="720"/>
      </w:pPr>
      <w:commentRangeStart w:id="84"/>
      <w:r>
        <w:t>An alternative to comparing trait and phylogenetic interaction beta-diversity for exploring the evolutionary underpinnings of trait-matching is to directly map the parameters estimated from species-interaction models on to phylogenetic trees (Fig. 3). For example, placing the strength of trait-matching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β</m:t>
            </m:r>
          </m:e>
          <m:sub>
            <m:r>
              <m:rPr>
                <m:sty m:val="p"/>
              </m:rPr>
              <w:rPr>
                <w:rFonts w:ascii="Cambria Math" w:eastAsiaTheme="minorEastAsia" w:hAnsi="Cambria Math" w:cs="Times New Roman"/>
              </w:rPr>
              <m:t>1</m:t>
            </m:r>
          </m:sub>
        </m:sSub>
      </m:oMath>
      <w:r>
        <w:t xml:space="preserve"> in equations above) in phylogenetic context will illuminate the evolutionary pattern in specialization and interaction syndromes </w:t>
      </w:r>
      <w:r>
        <w:fldChar w:fldCharType="begin" w:fldLock="1"/>
      </w:r>
      <w:r>
        <w:instrText>ADDIN CSL_CITATION { "citationItems" : [ { "id" : "ITEM-1", "itemData" : { "DOI" : "10.1111/evo.12639", "ISBN" : "1365-2435", "ISSN" : "15585646", "PMID" : "25765062", "abstract" : "Darwin recognized the flower\u2019s importance for the study of adaptation and emphasized that the flower\u2019s functionality reflects the coordinated action of multiple traits. Here we use a multitrait manipulative approach to quantify the potential role of selection acting on floral trait combinations underlying the divergence and maintenance of three related North American species of Silene (Caryophyllaceae).We artificially generated 48 plant phenotypes corresponding to all combinations of key attractive traits differing among the three Silene species (color, height, inflorescence architecture, flower orientation, and corolla-tube width).We quantified main and interaction effects of trait manipulation on hummingbird visitation preference using experimental arrays. The main effects of floral display height and floral orientation strongly influenced hummingbird visitation, with hummingbirds preferring flowers held high above the ground and vertically to the sky. Hummingbirds also prefer traits in a nonadditive manner asmultiple two-way and higher order interaction effects were important predictors of hummingbird visitation. Contemporary trait combinations found in hummingbird pollinated S. virginica are mostly preferred. Our study demonstrates the likelihood of pollination syndromes evolving due to selection on trait combinations and highlights the importance of trait interactions in understanding the evolution of complex adaptations. KEY", "author" : [ { "dropping-particle" : "", "family" : "Fenster", "given" : "Charles B.", "non-dropping-particle" : "", "parse-names" : false, "suffix" : "" }, { "dropping-particle" : "", "family" : "Reynolds", "given" : "Richard J.", "non-dropping-particle" : "", "parse-names" : false, "suffix" : "" }, { "dropping-particle" : "", "family" : "Williams", "given" : "Christopher W.", "non-dropping-particle" : "", "parse-names" : false, "suffix" : "" }, { "dropping-particle" : "", "family" : "Makowsky", "given" : "Robert", "non-dropping-particle" : "", "parse-names" : false, "suffix" : "" }, { "dropping-particle" : "", "family" : "Dudash", "given" : "Michele R.", "non-dropping-particle" : "", "parse-names" : false, "suffix" : "" } ], "container-title" : "Evolution", "id" : "ITEM-1", "issue" : "5", "issued" : { "date-parts" : [ [ "2015" ] ] }, "page" : "1113-1127", "title" : "Quantifying hummingbird preference for floral trait combinations: The role of selection on trait interactions in the evolution of pollination syndromes", "type" : "article-journal", "volume" : "69" }, "uris" : [ "http://www.mendeley.com/documents/?uuid=b36ae9bd-16c7-4750-ba98-f640cfa0b694" ] }, { "id" : "ITEM-2", "itemData" : { "DOI" : "10.1111/ele.12224", "ISBN" : "1461-0248", "ISSN" : "1461023X", "PMID" : "24393294", "abstract" : "The idea of pollination syndromes has been largely discussed but no formal quantitative evaluation has yet been conducted across angiosperms. We present the first systematic review of pollination syndromes that quantitatively tests whether the most effective pollinators for a species can be inferred from suites of floral traits for 417 plant species. Our results support the syndrome concept, indicating that convergent floral evolution is driven by adaptation to the most effective pollinator group. The predictability of pollination syndromes is greater in pollinator-dependent species and in plants from tropical regions. Many plant species also have secondary pollinators that generally correspond to the ancestral pollinators documented in evolutionary studies. We discuss the utility and limitations of pollination syndromes and the role of secondary pollinators to understand floral ecology and evolution.", "author" : [ { "dropping-particle" : "", "family" : "Rosas-Guerrero", "given" : "V\u00edctor", "non-dropping-particle" : "", "parse-names" : false, "suffix" : "" }, { "dropping-particle" : "", "family" : "Aguilar", "given" : "Ramiro", "non-dropping-particle" : "", "parse-names" : false, "suffix" : "" }, { "dropping-particle" : "", "family" : "Mart\u00e9n-Rodr\u00edguez", "given" : "Silvana", "non-dropping-particle" : "", "parse-names" : false, "suffix" : "" }, { "dropping-particle" : "", "family" : "Ashworth", "given" : "Lorena", "non-dropping-particle" : "", "parse-names" : false, "suffix" : "" }, { "dropping-particle" : "", "family" : "Lopezaraiza-Mikel", "given" : "Martha", "non-dropping-particle" : "", "parse-names" : false, "suffix" : "" }, { "dropping-particle" : "", "family" : "Bastida", "given" : "Jes\u00fas M.", "non-dropping-particle" : "", "parse-names" : false, "suffix" : "" }, { "dropping-particle" : "", "family" : "Quesada", "given" : "Mauricio", "non-dropping-particle" : "", "parse-names" : false, "suffix" : "" } ], "container-title" : "Ecology Letters", "id" : "ITEM-2", "issue" : "3", "issued" : { "date-parts" : [ [ "2014" ] ] }, "page" : "388-400", "title" : "A quantitative review of pollination syndromes: Do floral traits predict effective pollinators?", "type" : "article-journal", "volume" : "17" }, "uris" : [ "http://www.mendeley.com/documents/?uuid=38adfa01-a9a1-4ca3-97a5-c1f143190376" ] } ], "mendeley" : { "formattedCitation" : "(Rosas-Guerrero &lt;i&gt;et al.&lt;/i&gt; 2014; Fenster &lt;i&gt;et al.&lt;/i&gt; 2015)", "plainTextFormattedCitation" : "(Rosas-Guerrero et al. 2014; Fenster et al. 2015)", "previouslyFormattedCitation" : "(Rosas-Guerrero &lt;i&gt;et al.&lt;/i&gt; 2014; Fenster &lt;i&gt;et al.&lt;/i&gt; 2015)" }, "properties" : { "noteIndex" : 16 }, "schema" : "https://github.com/citation-style-language/schema/raw/master/csl-citation.json" }</w:instrText>
      </w:r>
      <w:r>
        <w:fldChar w:fldCharType="separate"/>
      </w:r>
      <w:r w:rsidRPr="00830614">
        <w:rPr>
          <w:noProof/>
        </w:rPr>
        <w:t xml:space="preserve">(Rosas-Guerrero </w:t>
      </w:r>
      <w:r w:rsidRPr="00830614">
        <w:rPr>
          <w:i/>
          <w:noProof/>
        </w:rPr>
        <w:t>et al.</w:t>
      </w:r>
      <w:r w:rsidRPr="00830614">
        <w:rPr>
          <w:noProof/>
        </w:rPr>
        <w:t xml:space="preserve"> 2014; Fenster </w:t>
      </w:r>
      <w:r w:rsidRPr="00830614">
        <w:rPr>
          <w:i/>
          <w:noProof/>
        </w:rPr>
        <w:t>et al.</w:t>
      </w:r>
      <w:r w:rsidRPr="00830614">
        <w:rPr>
          <w:noProof/>
        </w:rPr>
        <w:t xml:space="preserve"> 2015)</w:t>
      </w:r>
      <w:r>
        <w:fldChar w:fldCharType="end"/>
      </w:r>
      <w:r>
        <w:t xml:space="preserve">. </w:t>
      </w:r>
      <w:r w:rsidRPr="00E924F4">
        <w:t xml:space="preserve">The more precise definition of interaction niche taken from the </w:t>
      </w:r>
      <w:r w:rsidRPr="00E924F4">
        <w:lastRenderedPageBreak/>
        <w:t xml:space="preserve">model parameters might provide greater insight than the coarse definition of species interaction niches that designate tips as belonging to a single pollination syndrome </w:t>
      </w:r>
      <w:r w:rsidRPr="00E924F4">
        <w:fldChar w:fldCharType="begin" w:fldLock="1"/>
      </w:r>
      <w:r w:rsidRPr="00E924F4">
        <w:instrText>ADDIN CSL_CITATION { "citationItems" : [ { "id" : "ITEM-1", "itemData" : { "DOI" : "10.1111/evo.13297", "ISSN" : "15585646", "abstract" : "While specialized interactions, including those involving plants and their pollinators, are often invoked to explain high species diversity, they are rarely explored at macroevolutionary scales. We investigate the dynamic evolution of hummingbird and bat pollination syndromes in the centropogonid clade (Lobelioideae: Campanulaceae), an Andean-centered group of \u223c550 angiosperm species. We demonstrate that flowers hypothesized to be adapted to different pollinators based on flower color fall into distinct regions of morphospace, and this is validated by morphology of species with known pollinators. This supports the existence of pollination syndromes in centropogonids, an idea corroborated by ecological studies. We further demonstrate that hummingbird pollination is ancestral, and that bat pollination has evolved \u223c13 times independently, with \u223c11 reversals. This convergence is associated with correlated evolution of floral traits within selective regimes corresponding to pollination syndrome. Collectively, our results suggest that floral morphological diversity is extremely labile, likely resulting from selection imposed by pollinators. Finally, even though this clade's rapid diversification is partially attributed to their association with vertebrate pollinators, we detect no difference in diversification rates between hummingbird- and bat-pollinated lineages. Our study demonstrates the utility of pollination syndromes as a proxy for ecological relationships in macroevolutionary studies of certain species-rich clades. This article is protected by copyright. All rights reserved", "author" : [ { "dropping-particle" : "", "family" : "Lagomarsino", "given" : "Laura P.", "non-dropping-particle" : "", "parse-names" : false, "suffix" : "" }, { "dropping-particle" : "", "family" : "Forrestel", "given" : "Elisabeth J.", "non-dropping-particle" : "", "parse-names" : false, "suffix" : "" }, { "dropping-particle" : "", "family" : "Muchhala", "given" : "Nathan", "non-dropping-particle" : "", "parse-names" : false, "suffix" : "" }, { "dropping-particle" : "", "family" : "Davis", "given" : "Charles C.", "non-dropping-particle" : "", "parse-names" : false, "suffix" : "" } ], "container-title" : "Evolution", "id" : "ITEM-1", "issue" : "8", "issued" : { "date-parts" : [ [ "2017" ] ] }, "page" : "1970-1985", "title" : "Repeated evolution of vertebrate pollination syndromes in a recently diverged Andean plant clade", "type" : "article-journal", "volume" : "71" }, "uris" : [ "http://www.mendeley.com/documents/?uuid=276c209c-fe13-4040-86f8-7a8dacff9c21" ] } ], "mendeley" : { "formattedCitation" : "(Lagomarsino &lt;i&gt;et al.&lt;/i&gt; 2017)", "plainTextFormattedCitation" : "(Lagomarsino et al. 2017)", "previouslyFormattedCitation" : "(Lagomarsino &lt;i&gt;et al.&lt;/i&gt; 2017)" }, "properties" : { "noteIndex" : 16 }, "schema" : "https://github.com/citation-style-language/schema/raw/master/csl-citation.json" }</w:instrText>
      </w:r>
      <w:r w:rsidRPr="00E924F4">
        <w:fldChar w:fldCharType="separate"/>
      </w:r>
      <w:r w:rsidRPr="00E924F4">
        <w:rPr>
          <w:noProof/>
        </w:rPr>
        <w:t xml:space="preserve">(Lagomarsino </w:t>
      </w:r>
      <w:r w:rsidRPr="00E924F4">
        <w:rPr>
          <w:i/>
          <w:noProof/>
        </w:rPr>
        <w:t>et al.</w:t>
      </w:r>
      <w:r w:rsidRPr="00E924F4">
        <w:rPr>
          <w:noProof/>
        </w:rPr>
        <w:t xml:space="preserve"> 2017)</w:t>
      </w:r>
      <w:r w:rsidRPr="00E924F4">
        <w:fldChar w:fldCharType="end"/>
      </w:r>
      <w:r w:rsidRPr="00E924F4">
        <w:t>. While incomplete taxon sampling</w:t>
      </w:r>
      <w:r>
        <w:t xml:space="preserve"> will complicate robust trait-reconstructions, mapping predictors of species interactions, such the strength of trait-matching, will bring together the powerful tools of the comparative method with field-based observations of species visitation rates.</w:t>
      </w:r>
      <w:r w:rsidDel="00D216F3">
        <w:t xml:space="preserve"> </w:t>
      </w:r>
    </w:p>
    <w:commentRangeEnd w:id="84"/>
    <w:p w14:paraId="027F7CB3" w14:textId="77777777" w:rsidR="00B44FE6" w:rsidRDefault="00912362" w:rsidP="00B44FE6">
      <w:pPr>
        <w:spacing w:after="0"/>
      </w:pPr>
      <w:r>
        <w:rPr>
          <w:rStyle w:val="CommentReference"/>
        </w:rPr>
        <w:commentReference w:id="84"/>
      </w:r>
    </w:p>
    <w:p w14:paraId="6FDF8CA8" w14:textId="77777777" w:rsidR="00B44FE6" w:rsidRPr="0057359C" w:rsidRDefault="00B44FE6" w:rsidP="00B44FE6">
      <w:pPr>
        <w:spacing w:after="0"/>
      </w:pPr>
      <w:r w:rsidRPr="0057359C">
        <w:rPr>
          <w:b/>
        </w:rPr>
        <w:t>The influence of biogeographic and evolutionary history on interaction beta-diversity</w:t>
      </w:r>
    </w:p>
    <w:p w14:paraId="6E23FA9F" w14:textId="77777777" w:rsidR="00B44FE6" w:rsidRDefault="00B44FE6" w:rsidP="00B44FE6">
      <w:pPr>
        <w:spacing w:after="0"/>
      </w:pPr>
      <w:r>
        <w:t>The ecological and evolutionary processes that influence interaction beta-diversity will vary as a result of</w:t>
      </w:r>
      <w:r w:rsidDel="00821F91">
        <w:t xml:space="preserve"> </w:t>
      </w:r>
      <w:r>
        <w:t xml:space="preserve">regional biogeographic history, and phylogenetic, spatial and ecological scale </w:t>
      </w:r>
      <w:r>
        <w:fldChar w:fldCharType="begin" w:fldLock="1"/>
      </w:r>
      <w:r>
        <w:instrText>ADDIN CSL_CITATION { "citationItems" : [ { "id" : "ITEM-1", "itemData" : { "DOI" : "10.1016/j.tree.2017.03.008", "ISSN" : "01695347", "PMID" : "28477957", "abstract" : "There is no consensus on when biotic interactions impact the range limits of species. Starting from MacArthur's use of invasibility to understand how biotic interactions influence coexistence, here we examine how biotic interactions shape species distributions. Range limits emerge from how birth, death, and movement rates vary with the environment. We clarify some basic issues revolving around niche definitions, illustrated with simple resource\u2013consumer theory. We then highlight two different avenues for linking community theory and range theory; the first based on calculating the effects of biotic interactions on range limits across scales and landscape configurations, and the second based on aggregate measures of diffuse interactions and network strength. We conclude with suggestions for a future research agenda.", "author" : [ { "dropping-particle" : "", "family" : "Godsoe", "given" : "William", "non-dropping-particle" : "", "parse-names" : false, "suffix" : "" }, { "dropping-particle" : "", "family" : "Jankowski", "given" : "Jill", "non-dropping-particle" : "", "parse-names" : false, "suffix" : "" }, { "dropping-particle" : "", "family" : "Holt", "given" : "Robert D.", "non-dropping-particle" : "", "parse-names" : false, "suffix" : "" }, { "dropping-particle" : "", "family" : "Gravel", "given" : "Dominique", "non-dropping-particle" : "", "parse-names" : false, "suffix" : "" } ], "container-title" : "Trends in Ecology and Evolution", "id" : "ITEM-1", "issue" : "7", "issued" : { "date-parts" : [ [ "2017" ] ] }, "page" : "488-499", "publisher" : "Elsevier Ltd", "title" : "Integrating Biogeography with Contemporary Niche Theory", "type" : "article-journal", "volume" : "32" }, "uris" : [ "http://www.mendeley.com/documents/?uuid=0193442e-9d34-445e-b2de-f08a518c81f2" ] }, { "id" : "ITEM-2", "itemData" : { "DOI" : "10.1111/jbi.13030", "ISSN" : "13652699", "abstract" : "Aim Insect distribution patterns can result from historical contingency (biogeography and dispersal limitation), abiotic filtering and biotic factors (ecological interactions and evolutionary associations). Here, we analyse turnover of plant and insect herbivore community composition at multiple spatial scales to tease apart these influences. While positive associations between plant and insect turnover across broad spatial scales could arise through any of these influences, strong association at very local scales is only likely if insect distributions are determined primarily by biotic factors (i.e. host specificity). Location The Cape Floristic Region (CFR), South Africa. Methods To characterize the relationship between spatial turnover in plant and insect composition in the CFR, communities of Restionaceae, a dominant family in the florally diverse CFR, and their associated herbivores were sampled using a spatially nested sampling design on three spatially separated mountain blocks with similar climates, thus controlling for broad abiotic influences. This allowed us to quantify insect and plant turnover, and their association, at multiple independent spatial scales. Redundancy analysis was used to determine the effects of plant on insect composition, controlling for geographical distance. Results Insect species turnover was significantly related to plant species and phylogenetic turnover at local, as well as broad, spatial scales, suggesting that insect distribution patterns are mainly structured by host specificity. Plant communities show near complete turnover at small spatial scales (i.e. communities situated 0.1-3km apart), with insects mirroring this pattern. Further, insect turnover increased significantly with increasing geographical separation (e.g. between mountains), suggesting an additional influence of biogeographical factors on insect distributions in the CFR. Measured environmental and plant structural components had no influence on insect composition. Main conclusions High insect beta diversity positively associated with plant turnover at local scales suggests insect herbivore diversity patterns in the CFR are primarily structured by plant distribution patterns.", "author" : [ { "dropping-particle" : "", "family" : "Kemp", "given" : "Jurene E.", "non-dropping-particle" : "", "parse-names" : false, "suffix" : "" }, { "dropping-particle" : "", "family" : "Linder", "given" : "H. Peter", "non-dropping-particle" : "", "parse-names" : false, "suffix" : "" }, { "dropping-particle" : "", "family" : "Ellis", "given" : "Allan G.", "non-dropping-particle" : "", "parse-names" : false, "suffix" : "" } ], "container-title" : "Journal of Biogeography", "id" : "ITEM-2", "issue" : "8", "issued" : { "date-parts" : [ [ "2017" ] ] }, "page" : "1813-1823", "title" : "Beta diversity of herbivorous insects is coupled to high species and phylogenetic turnover of plant communities across short spatial scales in the Cape Floristic Region", "type" : "article-journal", "volume" : "44" }, "uris" : [ "http://www.mendeley.com/documents/?uuid=8ec16060-b093-43d8-8a06-c258f92759d0" ] } ], "mendeley" : { "formattedCitation" : "(Godsoe &lt;i&gt;et al.&lt;/i&gt; 2017; Kemp &lt;i&gt;et al.&lt;/i&gt; 2017)", "plainTextFormattedCitation" : "(Godsoe et al. 2017; Kemp et al. 2017)", "previouslyFormattedCitation" : "(Godsoe &lt;i&gt;et al.&lt;/i&gt; 2017; Kemp &lt;i&gt;et al.&lt;/i&gt; 2017)" }, "properties" : { "noteIndex" : 16 }, "schema" : "https://github.com/citation-style-language/schema/raw/master/csl-citation.json" }</w:instrText>
      </w:r>
      <w:r>
        <w:fldChar w:fldCharType="separate"/>
      </w:r>
      <w:r w:rsidRPr="006B60E5">
        <w:rPr>
          <w:noProof/>
        </w:rPr>
        <w:t xml:space="preserve">(Godsoe </w:t>
      </w:r>
      <w:r w:rsidRPr="006B60E5">
        <w:rPr>
          <w:i/>
          <w:noProof/>
        </w:rPr>
        <w:t>et al.</w:t>
      </w:r>
      <w:r w:rsidRPr="006B60E5">
        <w:rPr>
          <w:noProof/>
        </w:rPr>
        <w:t xml:space="preserve"> 2017; Kemp </w:t>
      </w:r>
      <w:r w:rsidRPr="006B60E5">
        <w:rPr>
          <w:i/>
          <w:noProof/>
        </w:rPr>
        <w:t>et al.</w:t>
      </w:r>
      <w:r w:rsidRPr="006B60E5">
        <w:rPr>
          <w:noProof/>
        </w:rPr>
        <w:t xml:space="preserve"> 2017)</w:t>
      </w:r>
      <w:r>
        <w:fldChar w:fldCharType="end"/>
      </w:r>
      <w:r>
        <w:t xml:space="preserve">. Evaluating interaction beta-diversity </w:t>
      </w:r>
      <w:r w:rsidRPr="00780347">
        <w:t xml:space="preserve">across regions </w:t>
      </w:r>
      <w:r>
        <w:t>with</w:t>
      </w:r>
      <w:r w:rsidRPr="00780347">
        <w:t xml:space="preserve"> distinct evolutionary histories will </w:t>
      </w:r>
      <w:r>
        <w:t xml:space="preserve">help </w:t>
      </w:r>
      <w:r w:rsidRPr="00780347">
        <w:t xml:space="preserve">uncover </w:t>
      </w:r>
      <w:r>
        <w:t xml:space="preserve">the </w:t>
      </w:r>
      <w:r w:rsidRPr="00780347">
        <w:t xml:space="preserve">general rules that influence the evolution and maintenance of </w:t>
      </w:r>
      <w:r>
        <w:t xml:space="preserve">diversity. </w:t>
      </w:r>
      <w:r w:rsidRPr="00F04D32">
        <w:t xml:space="preserve">For example, the Central American Highlands, Northern Andes and Brazilian Atlantic forest </w:t>
      </w:r>
      <w:r>
        <w:t xml:space="preserve">have distinct biogeographic histories and </w:t>
      </w:r>
      <w:r w:rsidRPr="00F04D32">
        <w:t>are all characterized by strong elevational gradients, productive environments and high diversity</w:t>
      </w:r>
      <w:r>
        <w:t xml:space="preserve">. Hummingbird-plant interactions in these regions show strong trait-matching based on flower and bill morphology </w:t>
      </w:r>
      <w:r>
        <w:fldChar w:fldCharType="begin" w:fldLock="1"/>
      </w:r>
      <w:r>
        <w:instrText>ADDIN CSL_CITATION { "citationItems" : [ { "id" : "ITEM-1", "itemData" : { "author" : [ { "dropping-particle" : "", "family" : "Maglianesi", "given" : "MA", "non-dropping-particle" : "", "parse-names" : false, "suffix" : "" }, { "dropping-particle" : "", "family" : "Bl\u00fcthgen", "given" : "N", "non-dropping-particle" : "", "parse-names" : false, "suffix" : "" }, { "dropping-particle" : "", "family" : "B\u00f6hning-Gaese", "given" : "Katrin", "non-dropping-particle" : "", "parse-names" : false, "suffix" : "" }, { "dropping-particle" : "", "family" : "Schleuning", "given" : "Matthias", "non-dropping-particle" : "", "parse-names" : false, "suffix" : "" } ], "container-title" : "Ecology", "id" : "ITEM-1", "issued" : { "date-parts" : [ [ "2014" ] ] }, "title" : "Morphological traits determine specialization and resource use in plant-hummingbird networks in the Neotropics", "type" : "article-journal", "volume" : "In press." }, "uris" : [ "http://www.mendeley.com/documents/?uuid=a25f6fab-69ce-48b3-a3e8-e3c5e6d3799f" ] }, { "id" : "ITEM-2", "itemData" : { "DOI" : "10.1111/ele.12730", "ISSN" : "14610248", "abstract" : "By specialising on specific resources, species evolve advantageous morphologies to increase the efficiency of nutrient acquisition. However, many specialists face variation in resource availability and composition. Whether specialists respond to these changes depends on the composition of the resource pulses, the cost of foraging on poorly matched resources, and the strength of interspecific competition. We studied hummingbird bill and plant corolla matching during seasonal variation in flower availability and morphology. Using a hierarchical Bayesian model, we accounted for the detectability and spatial overlap of hummingbird-plant interactions. We found that despite sea- sonal pulses of flowers with short-corollas, hummingbirds consistently foraged on well-matched flowers, leading to low niche overlap. This behaviour suggests that the costs of searching for rare and more specialised resources are lower than the benefit of switching to super-abundant resources. Our results highlight the trade-off between foraging efficiency and interspecific competi- tion, and underline niche partitioning in maintaining tropical diversity.", "author" : [ { "dropping-particle" : "", "family" : "Weinstein", "given" : "Ben G.", "non-dropping-particle" : "", "parse-names" : false, "suffix" : "" }, { "dropping-particle" : "", "family" : "Graham", "given" : "Catherine H.", "non-dropping-particle" : "", "parse-names" : false, "suffix" : "" } ], "container-title" : "Ecology Letters", "id" : "ITEM-2", "issue" : "3", "issued" : { "date-parts" : [ [ "2017" ] ] }, "page" : "326-335", "title" : "Persistent bill and corolla matching despite shifting temporal resources in tropical hummingbird-plant interactions", "type" : "article-journal", "volume" : "20" }, "uris" : [ "http://www.mendeley.com/documents/?uuid=79d240cc-c738-476e-8d26-8d8dcc61a863" ] }, { "id" : "ITEM-3", "itemData" : { "DOI" : "10.1111/1365-2745.12684", "author" : [ { "dropping-particle" : "", "family" : "Wolowski", "given" : "Marina", "non-dropping-particle" : "", "parse-names" : false, "suffix" : "" }, { "dropping-particle" : "", "family" : "Carvalheiro", "given" : "G", "non-dropping-particle" : "", "parse-names" : false, "suffix" : "" }, { "dropping-particle" : "", "family" : "Freitas", "given" : "Leandro", "non-dropping-particle" : "", "parse-names" : false, "suffix" : "" } ], "container-title" : "Jounal of Ecology", "id" : "ITEM-3", "issued" : { "date-parts" : [ [ "2017" ] ] }, "page" : "332-344", "title" : "Influence of plant \u2013 pollinator interactions on the assembly of plant and hummingbird communities", "type" : "article-journal", "volume" : "105" }, "uris" : [ "http://www.mendeley.com/documents/?uuid=9680851a-f51b-42de-bf74-617d2a0ccc9f" ] } ], "mendeley" : { "formattedCitation" : "(Maglianesi &lt;i&gt;et al.&lt;/i&gt; 2014b; Weinstein &amp; Graham 2017b; Wolowski &lt;i&gt;et al.&lt;/i&gt; 2017)", "plainTextFormattedCitation" : "(Maglianesi et al. 2014b; Weinstein &amp; Graham 2017b; Wolowski et al. 2017)", "previouslyFormattedCitation" : "(Maglianesi &lt;i&gt;et al.&lt;/i&gt; 2014b; Weinstein &amp; Graham 2017b; Wolowski &lt;i&gt;et al.&lt;/i&gt; 2017)" }, "properties" : { "noteIndex" : 16 }, "schema" : "https://github.com/citation-style-language/schema/raw/master/csl-citation.json" }</w:instrText>
      </w:r>
      <w:r>
        <w:fldChar w:fldCharType="separate"/>
      </w:r>
      <w:r w:rsidRPr="00170698">
        <w:rPr>
          <w:noProof/>
        </w:rPr>
        <w:t xml:space="preserve">(Maglianesi </w:t>
      </w:r>
      <w:r w:rsidRPr="00170698">
        <w:rPr>
          <w:i/>
          <w:noProof/>
        </w:rPr>
        <w:t>et al.</w:t>
      </w:r>
      <w:r w:rsidRPr="00170698">
        <w:rPr>
          <w:noProof/>
        </w:rPr>
        <w:t xml:space="preserve"> 2014b; Weinstein &amp; Graham 2017b; Wolowski </w:t>
      </w:r>
      <w:r w:rsidRPr="00170698">
        <w:rPr>
          <w:i/>
          <w:noProof/>
        </w:rPr>
        <w:t>et al.</w:t>
      </w:r>
      <w:r w:rsidRPr="00170698">
        <w:rPr>
          <w:noProof/>
        </w:rPr>
        <w:t xml:space="preserve"> 2017)</w:t>
      </w:r>
      <w:r>
        <w:fldChar w:fldCharType="end"/>
      </w:r>
      <w:r>
        <w:t xml:space="preserve"> even though each region contains evolutionarily distinct plant and hummingbird lineages. Comparing the phylogenetic pattern of interaction niches in the context of the differences in local and regional diversity will identify repeated patterns of trait-evolution among diverse clades</w:t>
      </w:r>
      <w:r w:rsidRPr="00726DB8">
        <w:t xml:space="preserve"> </w:t>
      </w:r>
      <w:r>
        <w:fldChar w:fldCharType="begin" w:fldLock="1"/>
      </w:r>
      <w:r>
        <w:instrText>ADDIN CSL_CITATION { "citationItems" : [ { "id" : "ITEM-1", "itemData" : { "DOI" : "10.1002/ecy.1955", "ISBN" : "4955139574", "ISSN" : "00129658", "PMID" : "28199780",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"Hutchinson", "given" : "Matthew C.", "non-dropping-particle" : "", "parse-names" : false, "suffix" : "" }, { "dropping-particle" : "", "family" : "Cagua", "given" : "Edgar Fernando", "non-dropping-particle" : "", "parse-names" : false, "suffix" : "" }, { "dropping-particle" : "", "family" : "Stouffer", "given" : "Daniel B.", "non-dropping-particle" : "", "parse-names" : false, "suffix" : "" } ], "container-title" : "Ecology", "id" : "ITEM-1", "issue" : "10", "issued" : { "date-parts" : [ [ "2017" ] ] }, "page" : "2640-2652", "title" : "Cophylogenetic signal is detectable in pollination interactions across ecological scales", "type" : "article-journal", "volume" : "98" }, "uris" : [ "http://www.mendeley.com/documents/?uuid=4015963b-5527-4199-b3a8-03852a91f225" ] } ], "mendeley" : { "formattedCitation" : "(Hutchinson &lt;i&gt;et al.&lt;/i&gt; 2017)", "plainTextFormattedCitation" : "(Hutchinson et al. 2017)", "previouslyFormattedCitation" : "(Hutchinson &lt;i&gt;et al.&lt;/i&gt; 2017)" }, "properties" : { "noteIndex" : 16 }, "schema" : "https://github.com/citation-style-language/schema/raw/master/csl-citation.json" }</w:instrText>
      </w:r>
      <w:r>
        <w:fldChar w:fldCharType="separate"/>
      </w:r>
      <w:r w:rsidRPr="004657D2">
        <w:rPr>
          <w:noProof/>
        </w:rPr>
        <w:t xml:space="preserve">(Hutchinson </w:t>
      </w:r>
      <w:r w:rsidRPr="004657D2">
        <w:rPr>
          <w:i/>
          <w:noProof/>
        </w:rPr>
        <w:t>et al.</w:t>
      </w:r>
      <w:r w:rsidRPr="004657D2">
        <w:rPr>
          <w:noProof/>
        </w:rPr>
        <w:t xml:space="preserve"> 2017)</w:t>
      </w:r>
      <w:r>
        <w:fldChar w:fldCharType="end"/>
      </w:r>
      <w:r>
        <w:t xml:space="preserve">. In addition, by using models of interaction beta-diversity built in one region to predict a region with distinct evolutionary histories, we can test whether similar mechanisms govern interaction dynamics across regions. </w:t>
      </w:r>
    </w:p>
    <w:p w14:paraId="7552A4C3" w14:textId="77777777" w:rsidR="00B44FE6" w:rsidRDefault="00B44FE6" w:rsidP="00B44FE6">
      <w:pPr>
        <w:spacing w:after="0"/>
        <w:ind w:firstLine="720"/>
      </w:pPr>
      <w:r>
        <w:lastRenderedPageBreak/>
        <w:t xml:space="preserve">The strength of the phylogenetic pattern of species interactions will likely be influenced by phylogenetic, spatial and ecological scale </w:t>
      </w:r>
      <w:r w:rsidRPr="0098532B">
        <w:fldChar w:fldCharType="begin" w:fldLock="1"/>
      </w:r>
      <w:r w:rsidRPr="0098532B">
        <w:instrText>ADDIN CSL_CITATION { "citationItems" : [ { "id" : "ITEM-1", "itemData" : { "DOI" : "10.1016/j.tree.2017.03.008", "ISSN" : "01695347", "PMID" : "28477957", "abstract" : "There is no consensus on when biotic interactions impact the range limits of species. Starting from MacArthur's use of invasibility to understand how biotic interactions influence coexistence, here we examine how biotic interactions shape species distributions. Range limits emerge from how birth, death, and movement rates vary with the environment. We clarify some basic issues revolving around niche definitions, illustrated with simple resource\u2013consumer theory. We then highlight two different avenues for linking community theory and range theory; the first based on calculating the effects of biotic interactions on range limits across scales and landscape configurations, and the second based on aggregate measures of diffuse interactions and network strength. We conclude with suggestions for a future research agenda.", "author" : [ { "dropping-particle" : "", "family" : "Godsoe", "given" : "William", "non-dropping-particle" : "", "parse-names" : false, "suffix" : "" }, { "dropping-particle" : "", "family" : "Jankowski", "given" : "Jill", "non-dropping-particle" : "", "parse-names" : false, "suffix" : "" }, { "dropping-particle" : "", "family" : "Holt", "given" : "Robert D.", "non-dropping-particle" : "", "parse-names" : false, "suffix" : "" }, { "dropping-particle" : "", "family" : "Gravel", "given" : "Dominique", "non-dropping-particle" : "", "parse-names" : false, "suffix" : "" } ], "container-title" : "Trends in Ecology and Evolution", "id" : "ITEM-1", "issue" : "7", "issued" : { "date-parts" : [ [ "2017" ] ] }, "page" : "488-499", "publisher" : "Elsevier Ltd", "title" : "Integrating Biogeography with Contemporary Niche Theory", "type" : "article-journal", "volume" : "32" }, "uris" : [ "http://www.mendeley.com/documents/?uuid=0193442e-9d34-445e-b2de-f08a518c81f2" ] }, { "id" : "ITEM-2", "itemData" : { "DOI" : "10.1111/jbi.13030", "ISSN" : "13652699", "abstract" : "Aim Insect distribution patterns can result from historical contingency (biogeography and dispersal limitation), abiotic filtering and biotic factors (ecological interactions and evolutionary associations). Here, we analyse turnover of plant and insect herbivore community composition at multiple spatial scales to tease apart these influences. While positive associations between plant and insect turnover across broad spatial scales could arise through any of these influences, strong association at very local scales is only likely if insect distributions are determined primarily by biotic factors (i.e. host specificity). Location The Cape Floristic Region (CFR), South Africa. Methods To characterize the relationship between spatial turnover in plant and insect composition in the CFR, communities of Restionaceae, a dominant family in the florally diverse CFR, and their associated herbivores were sampled using a spatially nested sampling design on three spatially separated mountain blocks with similar climates, thus controlling for broad abiotic influences. This allowed us to quantify insect and plant turnover, and their association, at multiple independent spatial scales. Redundancy analysis was used to determine the effects of plant on insect composition, controlling for geographical distance. Results Insect species turnover was significantly related to plant species and phylogenetic turnover at local, as well as broad, spatial scales, suggesting that insect distribution patterns are mainly structured by host specificity. Plant communities show near complete turnover at small spatial scales (i.e. communities situated 0.1-3km apart), with insects mirroring this pattern. Further, insect turnover increased significantly with increasing geographical separation (e.g. between mountains), suggesting an additional influence of biogeographical factors on insect distributions in the CFR. Measured environmental and plant structural components had no influence on insect composition. Main conclusi</w:instrText>
      </w:r>
      <w:r w:rsidRPr="005A6108">
        <w:rPr>
          <w:lang w:val="fr-CH"/>
        </w:rPr>
        <w:instrText>ons High insect beta diversity positively associated with plant turnover at local scales suggests insect herbivore diversity patterns in the CFR are primarily structured by plant distribution patterns.", "author" : [ { "dropping-particle" : "", "family" : "Kemp", "given" : "Jurene E.", "non-dropping-particle" : "", "parse-names" : false, "suffix" : "" }, { "dropping-particle" : "", "family" : "Linder", "given" : "H. Peter", "non-dropping-particle" : "", "parse-names" : false, "suffix" : "" }, { "dropping-particle" : "", "family" : "Ellis", "given" : "Allan G.", "non-dropping-particle" : "", "parse-names" : false, "suffix" : "" } ], "container-title" : "Journal of Biogeography", "id" : "ITEM-2", "issue" : "8", "issued" : { "date-parts" : [ [ "2017" ] ] }, "page" : "1813-1823", "title" : "Beta diversity of herbivorous insects is coupled to high species and phylogenetic turnover of plant communities across short spatial scales in the Cape Floristic Region", "type" : "article-journal", "volume" : "44" }, "uris" : [ "http://www.mendeley.com/documents/?uuid=8ec16060-b093-43d8-8a06-c258f92759d0" ] } ], "mendeley" : { "formattedCitation" : "(Godsoe &lt;i&gt;et al.&lt;/i&gt; 2017; Kemp &lt;i&gt;et al.&lt;/i&gt; 2017)", "plainTextFormattedCitation" : "(Godsoe et al. 2017; Kemp et al. 2017)", "previouslyFormattedCitation" : "(Godsoe &lt;i&gt;et al.&lt;/i&gt; 2017; Kemp &lt;i&gt;et al.&lt;/i&gt; 2017)" }, "properties" : { "noteIndex" : 16 }, "schema" : "https://github.com/citation-style-language/schema/raw/master/csl-citation.json" }</w:instrText>
      </w:r>
      <w:r w:rsidRPr="0098532B">
        <w:fldChar w:fldCharType="separate"/>
      </w:r>
      <w:r w:rsidRPr="005A6108">
        <w:rPr>
          <w:noProof/>
          <w:lang w:val="fr-CH"/>
        </w:rPr>
        <w:t>(Godsoe et al. 2017; Kemp et al. 2017)</w:t>
      </w:r>
      <w:r w:rsidRPr="0098532B">
        <w:fldChar w:fldCharType="end"/>
      </w:r>
      <w:r w:rsidRPr="005A6108">
        <w:rPr>
          <w:lang w:val="fr-CH"/>
        </w:rPr>
        <w:t xml:space="preserve">. For instance, Hutchinson et al. </w:t>
      </w:r>
      <w:r>
        <w:t>(2017) found that co-phylogenetic signal in plant-pollinator interactions was stronger within communities than across communities or network –modules (</w:t>
      </w:r>
      <w:r>
        <w:rPr>
          <w:rFonts w:cs="TimesNewRomanPSMT"/>
        </w:rPr>
        <w:t>i.e., subsets of species within a given community networks that interact frequently)</w:t>
      </w:r>
      <w:r>
        <w:t>, and suggested that the observed phylogenetic coupling was greater than expected based on species co-occurrence. Such an approach could be used to assess co-phylogenetic signal across nested biogeographic regions (i.e., community, ecoregion, bioregion, continent) to further explore the evolutionary and biogeographic underpinnings of spatial variation in species interactions.</w:t>
      </w:r>
    </w:p>
    <w:p w14:paraId="7E87C88B" w14:textId="77777777" w:rsidR="00B44FE6" w:rsidRDefault="00B44FE6" w:rsidP="00B44FE6">
      <w:pPr>
        <w:spacing w:after="0" w:line="240" w:lineRule="auto"/>
      </w:pPr>
      <w:r>
        <w:br w:type="page"/>
      </w:r>
    </w:p>
    <w:p w14:paraId="3A257881" w14:textId="77777777" w:rsidR="00B44FE6" w:rsidRDefault="00B44FE6" w:rsidP="00B44FE6">
      <w:pPr>
        <w:pStyle w:val="Heading1"/>
        <w:spacing w:before="0" w:after="0" w:line="480" w:lineRule="auto"/>
      </w:pPr>
      <w:r>
        <w:lastRenderedPageBreak/>
        <w:t>Acknowledgements</w:t>
      </w:r>
    </w:p>
    <w:p w14:paraId="4A8CB804" w14:textId="77777777" w:rsidR="00B44FE6" w:rsidRDefault="00B44FE6" w:rsidP="00B44FE6">
      <w:pPr>
        <w:spacing w:after="0"/>
      </w:pPr>
      <w:r>
        <w:t>Thanks to numerous colleagues and lab members who have helped develop our ideas over the years.</w:t>
      </w:r>
    </w:p>
    <w:p w14:paraId="137C526A" w14:textId="77777777" w:rsidR="00B44FE6" w:rsidRDefault="00B44FE6" w:rsidP="00B44FE6">
      <w:pPr>
        <w:pStyle w:val="Heading1"/>
      </w:pPr>
      <w:r>
        <w:t>Literature Cited</w:t>
      </w:r>
    </w:p>
    <w:p w14:paraId="237261A2" w14:textId="77777777" w:rsidR="00B44FE6" w:rsidRPr="005A6108" w:rsidRDefault="00B44FE6" w:rsidP="00B44FE6">
      <w:pPr>
        <w:widowControl w:val="0"/>
        <w:autoSpaceDE w:val="0"/>
        <w:autoSpaceDN w:val="0"/>
        <w:adjustRightInd w:val="0"/>
        <w:ind w:left="480" w:hanging="480"/>
        <w:rPr>
          <w:rFonts w:ascii="Calibri" w:eastAsia="Times New Roman" w:hAnsi="Calibri" w:cs="Times New Roman"/>
          <w:noProof/>
          <w:lang w:val="de-CH"/>
        </w:rPr>
      </w:pPr>
      <w:r>
        <w:fldChar w:fldCharType="begin" w:fldLock="1"/>
      </w:r>
      <w:r>
        <w:instrText xml:space="preserve">ADDIN Mendeley Bibliography CSL_BIBLIOGRAPHY </w:instrText>
      </w:r>
      <w:r>
        <w:fldChar w:fldCharType="separate"/>
      </w:r>
      <w:r w:rsidRPr="00170698">
        <w:rPr>
          <w:rFonts w:ascii="Calibri" w:eastAsia="Times New Roman" w:hAnsi="Calibri" w:cs="Times New Roman"/>
          <w:noProof/>
        </w:rPr>
        <w:t xml:space="preserve">Ackerly, D. (2003). Community assembly, niche conservatism, and adaptive evolution in changing environments. </w:t>
      </w:r>
      <w:r w:rsidRPr="005A6108">
        <w:rPr>
          <w:rFonts w:ascii="Calibri" w:eastAsia="Times New Roman" w:hAnsi="Calibri" w:cs="Times New Roman"/>
          <w:i/>
          <w:iCs/>
          <w:noProof/>
          <w:lang w:val="de-CH"/>
        </w:rPr>
        <w:t>Int. J. Plant Sci.</w:t>
      </w:r>
      <w:r w:rsidRPr="005A6108">
        <w:rPr>
          <w:rFonts w:ascii="Calibri" w:eastAsia="Times New Roman" w:hAnsi="Calibri" w:cs="Times New Roman"/>
          <w:noProof/>
          <w:lang w:val="de-CH"/>
        </w:rPr>
        <w:t>, 164.</w:t>
      </w:r>
    </w:p>
    <w:p w14:paraId="7618555F"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5A6108">
        <w:rPr>
          <w:rFonts w:ascii="Calibri" w:eastAsia="Times New Roman" w:hAnsi="Calibri" w:cs="Times New Roman"/>
          <w:noProof/>
          <w:lang w:val="de-CH"/>
        </w:rPr>
        <w:t xml:space="preserve">Adler, P.B., Fajardo, A., Kleinhesselink, A.R. &amp; Kraft, N.J.B. (2013). </w:t>
      </w:r>
      <w:r w:rsidRPr="00170698">
        <w:rPr>
          <w:rFonts w:ascii="Calibri" w:eastAsia="Times New Roman" w:hAnsi="Calibri" w:cs="Times New Roman"/>
          <w:noProof/>
        </w:rPr>
        <w:t xml:space="preserve">Trait-based tests of coexistence mechanisms. </w:t>
      </w:r>
      <w:r w:rsidRPr="00170698">
        <w:rPr>
          <w:rFonts w:ascii="Calibri" w:eastAsia="Times New Roman" w:hAnsi="Calibri" w:cs="Times New Roman"/>
          <w:i/>
          <w:iCs/>
          <w:noProof/>
        </w:rPr>
        <w:t>Ecol. Lett.</w:t>
      </w:r>
      <w:r w:rsidRPr="00170698">
        <w:rPr>
          <w:rFonts w:ascii="Calibri" w:eastAsia="Times New Roman" w:hAnsi="Calibri" w:cs="Times New Roman"/>
          <w:noProof/>
        </w:rPr>
        <w:t>, 16, 1294–1306.</w:t>
      </w:r>
    </w:p>
    <w:p w14:paraId="1E900F55"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Bartomeus, I. (2013). Understanding Linkage Rules in Plant-Pollinator Networks by Using Hierarchical Models That Incorporate Pollinator Detectability and Plant Traits. </w:t>
      </w:r>
      <w:r w:rsidRPr="00170698">
        <w:rPr>
          <w:rFonts w:ascii="Calibri" w:eastAsia="Times New Roman" w:hAnsi="Calibri" w:cs="Times New Roman"/>
          <w:i/>
          <w:iCs/>
          <w:noProof/>
        </w:rPr>
        <w:t>PLoS One</w:t>
      </w:r>
      <w:r w:rsidRPr="00170698">
        <w:rPr>
          <w:rFonts w:ascii="Calibri" w:eastAsia="Times New Roman" w:hAnsi="Calibri" w:cs="Times New Roman"/>
          <w:noProof/>
        </w:rPr>
        <w:t>, 8, 1–8.</w:t>
      </w:r>
    </w:p>
    <w:p w14:paraId="17A8E010"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Bartomeus, I., Gravel, D., Tylianakis, J.M., Aizen, M.A., Dickie, I.A. &amp; Bernard-Verdier, M. (2016). A common framework for identifying linkage rules across different types of interactions. </w:t>
      </w:r>
      <w:r w:rsidRPr="00170698">
        <w:rPr>
          <w:rFonts w:ascii="Calibri" w:eastAsia="Times New Roman" w:hAnsi="Calibri" w:cs="Times New Roman"/>
          <w:i/>
          <w:iCs/>
          <w:noProof/>
        </w:rPr>
        <w:t>Funct. Ecol.</w:t>
      </w:r>
      <w:r w:rsidRPr="00170698">
        <w:rPr>
          <w:rFonts w:ascii="Calibri" w:eastAsia="Times New Roman" w:hAnsi="Calibri" w:cs="Times New Roman"/>
          <w:noProof/>
        </w:rPr>
        <w:t>, 30, 1894–1903.</w:t>
      </w:r>
    </w:p>
    <w:p w14:paraId="44A8716C"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Bartomeus, I., Park, M.G., Gibbs, J., Danforth, B.N., Lakso, A.N. &amp; Winfree, R. (2013). Biodiversity ensures plant-pollinator phenological synchrony against climate change. </w:t>
      </w:r>
      <w:r w:rsidRPr="00170698">
        <w:rPr>
          <w:rFonts w:ascii="Calibri" w:eastAsia="Times New Roman" w:hAnsi="Calibri" w:cs="Times New Roman"/>
          <w:i/>
          <w:iCs/>
          <w:noProof/>
        </w:rPr>
        <w:t>Ecol. Lett.</w:t>
      </w:r>
      <w:r w:rsidRPr="00170698">
        <w:rPr>
          <w:rFonts w:ascii="Calibri" w:eastAsia="Times New Roman" w:hAnsi="Calibri" w:cs="Times New Roman"/>
          <w:noProof/>
        </w:rPr>
        <w:t>, 16, 1331–1338.</w:t>
      </w:r>
    </w:p>
    <w:p w14:paraId="0D140B23"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Blüthgen, N. (2010). Why network analysis is often disconnected from community ecology: A critique and an ecologist’s guide. </w:t>
      </w:r>
      <w:r w:rsidRPr="00170698">
        <w:rPr>
          <w:rFonts w:ascii="Calibri" w:eastAsia="Times New Roman" w:hAnsi="Calibri" w:cs="Times New Roman"/>
          <w:i/>
          <w:iCs/>
          <w:noProof/>
        </w:rPr>
        <w:t>Basic Appl. Ecol.</w:t>
      </w:r>
      <w:r w:rsidRPr="00170698">
        <w:rPr>
          <w:rFonts w:ascii="Calibri" w:eastAsia="Times New Roman" w:hAnsi="Calibri" w:cs="Times New Roman"/>
          <w:noProof/>
        </w:rPr>
        <w:t>, 11, 185–195.</w:t>
      </w:r>
    </w:p>
    <w:p w14:paraId="54FBFB74"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Brosi, B.J. &amp; Briggs, H.M. (2013). Single pollinator species losses reduce floral fidelity and</w:t>
      </w:r>
      <w:bookmarkStart w:id="85" w:name="_GoBack"/>
      <w:bookmarkEnd w:id="85"/>
      <w:r w:rsidRPr="00170698">
        <w:rPr>
          <w:rFonts w:ascii="Calibri" w:eastAsia="Times New Roman" w:hAnsi="Calibri" w:cs="Times New Roman"/>
          <w:noProof/>
        </w:rPr>
        <w:t xml:space="preserve"> plant </w:t>
      </w:r>
      <w:r w:rsidRPr="00170698">
        <w:rPr>
          <w:rFonts w:ascii="Calibri" w:eastAsia="Times New Roman" w:hAnsi="Calibri" w:cs="Times New Roman"/>
          <w:noProof/>
        </w:rPr>
        <w:lastRenderedPageBreak/>
        <w:t xml:space="preserve">reproductive function. </w:t>
      </w:r>
      <w:r w:rsidRPr="00170698">
        <w:rPr>
          <w:rFonts w:ascii="Calibri" w:eastAsia="Times New Roman" w:hAnsi="Calibri" w:cs="Times New Roman"/>
          <w:i/>
          <w:iCs/>
          <w:noProof/>
        </w:rPr>
        <w:t>Proc. Natl. Acad. Sci.</w:t>
      </w:r>
      <w:r w:rsidRPr="00170698">
        <w:rPr>
          <w:rFonts w:ascii="Calibri" w:eastAsia="Times New Roman" w:hAnsi="Calibri" w:cs="Times New Roman"/>
          <w:noProof/>
        </w:rPr>
        <w:t>, 110, 13044–13048.</w:t>
      </w:r>
    </w:p>
    <w:p w14:paraId="61EA84C1"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Brousseau, P.-M., Gravel, D. &amp; Handa, I.T. (2017). Trait matching and phylogeny as predictors of predator-prey interactions involving ground beetles. </w:t>
      </w:r>
      <w:r w:rsidRPr="00170698">
        <w:rPr>
          <w:rFonts w:ascii="Calibri" w:eastAsia="Times New Roman" w:hAnsi="Calibri" w:cs="Times New Roman"/>
          <w:i/>
          <w:iCs/>
          <w:noProof/>
        </w:rPr>
        <w:t>Funct. Ecol.</w:t>
      </w:r>
      <w:r w:rsidRPr="00170698">
        <w:rPr>
          <w:rFonts w:ascii="Calibri" w:eastAsia="Times New Roman" w:hAnsi="Calibri" w:cs="Times New Roman"/>
          <w:noProof/>
        </w:rPr>
        <w:t>, 1–11.</w:t>
      </w:r>
    </w:p>
    <w:p w14:paraId="7CF3C45D"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Burkle, L.A., Myers, J.A. &amp; Travis Belote, R. (2016). The beta-diversity of species interactions: Untangling the drivers of geographic variation in plant-pollinator diversity and function across scales. </w:t>
      </w:r>
      <w:r w:rsidRPr="00170698">
        <w:rPr>
          <w:rFonts w:ascii="Calibri" w:eastAsia="Times New Roman" w:hAnsi="Calibri" w:cs="Times New Roman"/>
          <w:i/>
          <w:iCs/>
          <w:noProof/>
        </w:rPr>
        <w:t>Am. J. Bot.</w:t>
      </w:r>
      <w:r w:rsidRPr="00170698">
        <w:rPr>
          <w:rFonts w:ascii="Calibri" w:eastAsia="Times New Roman" w:hAnsi="Calibri" w:cs="Times New Roman"/>
          <w:noProof/>
        </w:rPr>
        <w:t>, 103, 118–128.</w:t>
      </w:r>
    </w:p>
    <w:p w14:paraId="2EC12556"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Canard, E.F., Mouquet, N., Mouillot, D., Stanko, M., Miklisova, D. &amp; Gravel, D. (2014). Empirical Evaluation of Neutral Interactions in Host-Parasite Networks. </w:t>
      </w:r>
      <w:r w:rsidRPr="00170698">
        <w:rPr>
          <w:rFonts w:ascii="Calibri" w:eastAsia="Times New Roman" w:hAnsi="Calibri" w:cs="Times New Roman"/>
          <w:i/>
          <w:iCs/>
          <w:noProof/>
        </w:rPr>
        <w:t>Am. Nat.</w:t>
      </w:r>
      <w:r w:rsidRPr="00170698">
        <w:rPr>
          <w:rFonts w:ascii="Calibri" w:eastAsia="Times New Roman" w:hAnsi="Calibri" w:cs="Times New Roman"/>
          <w:noProof/>
        </w:rPr>
        <w:t>, 183, 468–479.</w:t>
      </w:r>
    </w:p>
    <w:p w14:paraId="42C23054"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CaraDonna, P.J., Petry, W.K., Brennan, R.M., Cunningham, J.L., Bronstein, J.L., Waser, N.M., </w:t>
      </w:r>
      <w:r w:rsidRPr="00170698">
        <w:rPr>
          <w:rFonts w:ascii="Calibri" w:eastAsia="Times New Roman" w:hAnsi="Calibri" w:cs="Times New Roman"/>
          <w:i/>
          <w:iCs/>
          <w:noProof/>
        </w:rPr>
        <w:t>et al.</w:t>
      </w:r>
      <w:r w:rsidRPr="00170698">
        <w:rPr>
          <w:rFonts w:ascii="Calibri" w:eastAsia="Times New Roman" w:hAnsi="Calibri" w:cs="Times New Roman"/>
          <w:noProof/>
        </w:rPr>
        <w:t xml:space="preserve"> (2017). Interaction rewiring and the rapid turnover of plant-pollinator networks. </w:t>
      </w:r>
      <w:r w:rsidRPr="00170698">
        <w:rPr>
          <w:rFonts w:ascii="Calibri" w:eastAsia="Times New Roman" w:hAnsi="Calibri" w:cs="Times New Roman"/>
          <w:i/>
          <w:iCs/>
          <w:noProof/>
        </w:rPr>
        <w:t>Ecol. Lett.</w:t>
      </w:r>
      <w:r w:rsidRPr="00170698">
        <w:rPr>
          <w:rFonts w:ascii="Calibri" w:eastAsia="Times New Roman" w:hAnsi="Calibri" w:cs="Times New Roman"/>
          <w:noProof/>
        </w:rPr>
        <w:t>, 20, 385–394.</w:t>
      </w:r>
    </w:p>
    <w:p w14:paraId="2EC4E96C" w14:textId="77777777" w:rsidR="00B44FE6" w:rsidRPr="005A6108" w:rsidRDefault="00B44FE6" w:rsidP="00B44FE6">
      <w:pPr>
        <w:widowControl w:val="0"/>
        <w:autoSpaceDE w:val="0"/>
        <w:autoSpaceDN w:val="0"/>
        <w:adjustRightInd w:val="0"/>
        <w:ind w:left="480" w:hanging="480"/>
        <w:rPr>
          <w:rFonts w:ascii="Calibri" w:eastAsia="Times New Roman" w:hAnsi="Calibri" w:cs="Times New Roman"/>
          <w:noProof/>
          <w:lang w:val="it-IT"/>
        </w:rPr>
      </w:pPr>
      <w:r w:rsidRPr="00170698">
        <w:rPr>
          <w:rFonts w:ascii="Calibri" w:eastAsia="Times New Roman" w:hAnsi="Calibri" w:cs="Times New Roman"/>
          <w:noProof/>
        </w:rPr>
        <w:t xml:space="preserve">Carnicer, J., Abrams, P.A. &amp; Jordano, P. (2008). Switching behavior, coexistence and diversification: Comparing empirical community-wide evidence with theoretical predictions. </w:t>
      </w:r>
      <w:r w:rsidRPr="005A6108">
        <w:rPr>
          <w:rFonts w:ascii="Calibri" w:eastAsia="Times New Roman" w:hAnsi="Calibri" w:cs="Times New Roman"/>
          <w:i/>
          <w:iCs/>
          <w:noProof/>
          <w:lang w:val="it-IT"/>
        </w:rPr>
        <w:t>Ecol. Lett.</w:t>
      </w:r>
      <w:r w:rsidRPr="005A6108">
        <w:rPr>
          <w:rFonts w:ascii="Calibri" w:eastAsia="Times New Roman" w:hAnsi="Calibri" w:cs="Times New Roman"/>
          <w:noProof/>
          <w:lang w:val="it-IT"/>
        </w:rPr>
        <w:t>, 11, 802–808.</w:t>
      </w:r>
    </w:p>
    <w:p w14:paraId="533BA515" w14:textId="77777777" w:rsidR="00B44FE6" w:rsidRPr="005A6108" w:rsidRDefault="00B44FE6" w:rsidP="00B44FE6">
      <w:pPr>
        <w:widowControl w:val="0"/>
        <w:autoSpaceDE w:val="0"/>
        <w:autoSpaceDN w:val="0"/>
        <w:adjustRightInd w:val="0"/>
        <w:ind w:left="480" w:hanging="480"/>
        <w:rPr>
          <w:rFonts w:ascii="Calibri" w:eastAsia="Times New Roman" w:hAnsi="Calibri" w:cs="Times New Roman"/>
          <w:noProof/>
          <w:lang w:val="it-IT"/>
        </w:rPr>
      </w:pPr>
      <w:r w:rsidRPr="005A6108">
        <w:rPr>
          <w:rFonts w:ascii="Calibri" w:eastAsia="Times New Roman" w:hAnsi="Calibri" w:cs="Times New Roman"/>
          <w:noProof/>
          <w:lang w:val="it-IT"/>
        </w:rPr>
        <w:t xml:space="preserve">Carstensen, D.W., Sabatino, M. &amp; Morellato, L.P.C. (2016). </w:t>
      </w:r>
      <w:r w:rsidRPr="00170698">
        <w:rPr>
          <w:rFonts w:ascii="Calibri" w:eastAsia="Times New Roman" w:hAnsi="Calibri" w:cs="Times New Roman"/>
          <w:noProof/>
        </w:rPr>
        <w:t xml:space="preserve">Modularity, pollination systems, and interaction turnover in plant-pollinator networks across space. </w:t>
      </w:r>
      <w:r w:rsidRPr="005A6108">
        <w:rPr>
          <w:rFonts w:ascii="Calibri" w:eastAsia="Times New Roman" w:hAnsi="Calibri" w:cs="Times New Roman"/>
          <w:i/>
          <w:iCs/>
          <w:noProof/>
          <w:lang w:val="it-IT"/>
        </w:rPr>
        <w:t>Ecology</w:t>
      </w:r>
      <w:r w:rsidRPr="005A6108">
        <w:rPr>
          <w:rFonts w:ascii="Calibri" w:eastAsia="Times New Roman" w:hAnsi="Calibri" w:cs="Times New Roman"/>
          <w:noProof/>
          <w:lang w:val="it-IT"/>
        </w:rPr>
        <w:t>, 97, 1298–1306.</w:t>
      </w:r>
    </w:p>
    <w:p w14:paraId="3238F018"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5A6108">
        <w:rPr>
          <w:rFonts w:ascii="Calibri" w:eastAsia="Times New Roman" w:hAnsi="Calibri" w:cs="Times New Roman"/>
          <w:noProof/>
          <w:lang w:val="it-IT"/>
        </w:rPr>
        <w:t xml:space="preserve">Carstensen, D.W., Sabatino, M., Trøjelsgaard, K. &amp; Morellato, L.P.C. (2014). </w:t>
      </w:r>
      <w:r w:rsidRPr="00170698">
        <w:rPr>
          <w:rFonts w:ascii="Calibri" w:eastAsia="Times New Roman" w:hAnsi="Calibri" w:cs="Times New Roman"/>
          <w:noProof/>
        </w:rPr>
        <w:t xml:space="preserve">Beta diversity of plant-pollinator networks and the spatial turnover of pairwise interactions. </w:t>
      </w:r>
      <w:r w:rsidRPr="00170698">
        <w:rPr>
          <w:rFonts w:ascii="Calibri" w:eastAsia="Times New Roman" w:hAnsi="Calibri" w:cs="Times New Roman"/>
          <w:i/>
          <w:iCs/>
          <w:noProof/>
        </w:rPr>
        <w:t>PLoS One</w:t>
      </w:r>
      <w:r w:rsidRPr="00170698">
        <w:rPr>
          <w:rFonts w:ascii="Calibri" w:eastAsia="Times New Roman" w:hAnsi="Calibri" w:cs="Times New Roman"/>
          <w:noProof/>
        </w:rPr>
        <w:t>, 9.</w:t>
      </w:r>
    </w:p>
    <w:p w14:paraId="4D5F9DE9"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Castellanos, M.C., Wilson, P. &amp; Thomson, J.D. (2003). Pollen Transfer By Hummingbirds and Bumblebees, and the Divergence of Pollination Modes in Penstemon. </w:t>
      </w:r>
      <w:r w:rsidRPr="00170698">
        <w:rPr>
          <w:rFonts w:ascii="Calibri" w:eastAsia="Times New Roman" w:hAnsi="Calibri" w:cs="Times New Roman"/>
          <w:i/>
          <w:iCs/>
          <w:noProof/>
        </w:rPr>
        <w:t>Evolution (N. Y).</w:t>
      </w:r>
      <w:r w:rsidRPr="00170698">
        <w:rPr>
          <w:rFonts w:ascii="Calibri" w:eastAsia="Times New Roman" w:hAnsi="Calibri" w:cs="Times New Roman"/>
          <w:noProof/>
        </w:rPr>
        <w:t xml:space="preserve">, 57, </w:t>
      </w:r>
      <w:r w:rsidRPr="00170698">
        <w:rPr>
          <w:rFonts w:ascii="Calibri" w:eastAsia="Times New Roman" w:hAnsi="Calibri" w:cs="Times New Roman"/>
          <w:noProof/>
        </w:rPr>
        <w:lastRenderedPageBreak/>
        <w:t>2742–2752.</w:t>
      </w:r>
    </w:p>
    <w:p w14:paraId="6839E1A3"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Chacoff, N.P., Vázquez, D.P., Lomáscolo, S.B., Stevani, E.L., Dorado, J. &amp; Padrón, B. (2012). Evaluating sampling completeness in a desert plant-pollinator network. </w:t>
      </w:r>
      <w:r w:rsidRPr="00170698">
        <w:rPr>
          <w:rFonts w:ascii="Calibri" w:eastAsia="Times New Roman" w:hAnsi="Calibri" w:cs="Times New Roman"/>
          <w:i/>
          <w:iCs/>
          <w:noProof/>
        </w:rPr>
        <w:t>J. Anim. Ecol.</w:t>
      </w:r>
      <w:r w:rsidRPr="00170698">
        <w:rPr>
          <w:rFonts w:ascii="Calibri" w:eastAsia="Times New Roman" w:hAnsi="Calibri" w:cs="Times New Roman"/>
          <w:noProof/>
        </w:rPr>
        <w:t>, 81, 190–200.</w:t>
      </w:r>
    </w:p>
    <w:p w14:paraId="0F921CEF"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Coblentz, K.E., Rosenblatt, A.E. &amp; Novak, M. (2017). The application of Bayesian hierarchical models to quantify individual diet specialization. </w:t>
      </w:r>
      <w:r w:rsidRPr="00170698">
        <w:rPr>
          <w:rFonts w:ascii="Calibri" w:eastAsia="Times New Roman" w:hAnsi="Calibri" w:cs="Times New Roman"/>
          <w:i/>
          <w:iCs/>
          <w:noProof/>
        </w:rPr>
        <w:t>Ecology</w:t>
      </w:r>
      <w:r w:rsidRPr="00170698">
        <w:rPr>
          <w:rFonts w:ascii="Calibri" w:eastAsia="Times New Roman" w:hAnsi="Calibri" w:cs="Times New Roman"/>
          <w:noProof/>
        </w:rPr>
        <w:t>, 98, 1535–1547.</w:t>
      </w:r>
    </w:p>
    <w:p w14:paraId="736CB3D2"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Correa, S. &amp; Winemiller, K. (2014). Niche partitioning among frugivorous fishes in response to fluctuating resources in the Amazonian floodplain forest. </w:t>
      </w:r>
      <w:r w:rsidRPr="00170698">
        <w:rPr>
          <w:rFonts w:ascii="Calibri" w:eastAsia="Times New Roman" w:hAnsi="Calibri" w:cs="Times New Roman"/>
          <w:i/>
          <w:iCs/>
          <w:noProof/>
        </w:rPr>
        <w:t>Ecology</w:t>
      </w:r>
      <w:r w:rsidRPr="00170698">
        <w:rPr>
          <w:rFonts w:ascii="Calibri" w:eastAsia="Times New Roman" w:hAnsi="Calibri" w:cs="Times New Roman"/>
          <w:noProof/>
        </w:rPr>
        <w:t>, 95, 210–224.</w:t>
      </w:r>
    </w:p>
    <w:p w14:paraId="2C3B6591"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Dáttilo, W., Marquitti, F.M.D., Guimarães, P.R. &amp; Izzo, T.J. (2014). The structure of ant-plant ecological networks: Is abundance enough? </w:t>
      </w:r>
      <w:r w:rsidRPr="00170698">
        <w:rPr>
          <w:rFonts w:ascii="Calibri" w:eastAsia="Times New Roman" w:hAnsi="Calibri" w:cs="Times New Roman"/>
          <w:i/>
          <w:iCs/>
          <w:noProof/>
        </w:rPr>
        <w:t>Ecology</w:t>
      </w:r>
      <w:r w:rsidRPr="00170698">
        <w:rPr>
          <w:rFonts w:ascii="Calibri" w:eastAsia="Times New Roman" w:hAnsi="Calibri" w:cs="Times New Roman"/>
          <w:noProof/>
        </w:rPr>
        <w:t>, 95, 475–485.</w:t>
      </w:r>
    </w:p>
    <w:p w14:paraId="7DB44343"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Diniz-Filho, J.A.F., Bini, L.M., Rangel, T.F., Morales-Castilla, I., Olalla-Tárraga, M.Á., Rodríguez, M.Á., </w:t>
      </w:r>
      <w:r w:rsidRPr="00170698">
        <w:rPr>
          <w:rFonts w:ascii="Calibri" w:eastAsia="Times New Roman" w:hAnsi="Calibri" w:cs="Times New Roman"/>
          <w:i/>
          <w:iCs/>
          <w:noProof/>
        </w:rPr>
        <w:t>et al.</w:t>
      </w:r>
      <w:r w:rsidRPr="00170698">
        <w:rPr>
          <w:rFonts w:ascii="Calibri" w:eastAsia="Times New Roman" w:hAnsi="Calibri" w:cs="Times New Roman"/>
          <w:noProof/>
        </w:rPr>
        <w:t xml:space="preserve"> (2012). On the selection of phylogenetic eigenvectors for ecological analyses. </w:t>
      </w:r>
      <w:r w:rsidRPr="00170698">
        <w:rPr>
          <w:rFonts w:ascii="Calibri" w:eastAsia="Times New Roman" w:hAnsi="Calibri" w:cs="Times New Roman"/>
          <w:i/>
          <w:iCs/>
          <w:noProof/>
        </w:rPr>
        <w:t>Ecography (Cop.).</w:t>
      </w:r>
      <w:r w:rsidRPr="00170698">
        <w:rPr>
          <w:rFonts w:ascii="Calibri" w:eastAsia="Times New Roman" w:hAnsi="Calibri" w:cs="Times New Roman"/>
          <w:noProof/>
        </w:rPr>
        <w:t>, 35, 239–249.</w:t>
      </w:r>
    </w:p>
    <w:p w14:paraId="07856E82"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5A6108">
        <w:rPr>
          <w:rFonts w:ascii="Calibri" w:eastAsia="Times New Roman" w:hAnsi="Calibri" w:cs="Times New Roman"/>
          <w:noProof/>
          <w:lang w:val="de-CH"/>
        </w:rPr>
        <w:t xml:space="preserve">Dormann, C.F., Fründ, J. &amp; Schaefer, H.M. (2017). </w:t>
      </w:r>
      <w:r w:rsidRPr="00170698">
        <w:rPr>
          <w:rFonts w:ascii="Calibri" w:eastAsia="Times New Roman" w:hAnsi="Calibri" w:cs="Times New Roman"/>
          <w:noProof/>
        </w:rPr>
        <w:t xml:space="preserve">Identifying Causes of Patterns in Ecological Networks: Opportunities and Limitations. </w:t>
      </w:r>
      <w:r w:rsidRPr="00170698">
        <w:rPr>
          <w:rFonts w:ascii="Calibri" w:eastAsia="Times New Roman" w:hAnsi="Calibri" w:cs="Times New Roman"/>
          <w:i/>
          <w:iCs/>
          <w:noProof/>
        </w:rPr>
        <w:t>Annu. Rev. Ecol. Evol. Syst.</w:t>
      </w:r>
      <w:r w:rsidRPr="00170698">
        <w:rPr>
          <w:rFonts w:ascii="Calibri" w:eastAsia="Times New Roman" w:hAnsi="Calibri" w:cs="Times New Roman"/>
          <w:noProof/>
        </w:rPr>
        <w:t>, 48, annurev-ecolsys-110316-022928.</w:t>
      </w:r>
    </w:p>
    <w:p w14:paraId="24ED2CCC"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Fenster, C.B., Reynolds, R.J., Williams, C.W., Makowsky, R. &amp; Dudash, M.R. (2015). Quantifying hummingbird preference for floral trait combinations: The role of selection on trait interactions in the evolution of pollination syndromes. </w:t>
      </w:r>
      <w:r w:rsidRPr="00170698">
        <w:rPr>
          <w:rFonts w:ascii="Calibri" w:eastAsia="Times New Roman" w:hAnsi="Calibri" w:cs="Times New Roman"/>
          <w:i/>
          <w:iCs/>
          <w:noProof/>
        </w:rPr>
        <w:t>Evolution (N. Y).</w:t>
      </w:r>
      <w:r w:rsidRPr="00170698">
        <w:rPr>
          <w:rFonts w:ascii="Calibri" w:eastAsia="Times New Roman" w:hAnsi="Calibri" w:cs="Times New Roman"/>
          <w:noProof/>
        </w:rPr>
        <w:t>, 69, 1113–1127.</w:t>
      </w:r>
    </w:p>
    <w:p w14:paraId="39DC5119" w14:textId="77777777" w:rsidR="00B44FE6" w:rsidRPr="005A6108" w:rsidRDefault="00B44FE6" w:rsidP="00B44FE6">
      <w:pPr>
        <w:widowControl w:val="0"/>
        <w:autoSpaceDE w:val="0"/>
        <w:autoSpaceDN w:val="0"/>
        <w:adjustRightInd w:val="0"/>
        <w:ind w:left="480" w:hanging="480"/>
        <w:rPr>
          <w:rFonts w:ascii="Calibri" w:eastAsia="Times New Roman" w:hAnsi="Calibri" w:cs="Times New Roman"/>
          <w:noProof/>
          <w:lang w:val="fr-CH"/>
        </w:rPr>
      </w:pPr>
      <w:r w:rsidRPr="00170698">
        <w:rPr>
          <w:rFonts w:ascii="Calibri" w:eastAsia="Times New Roman" w:hAnsi="Calibri" w:cs="Times New Roman"/>
          <w:noProof/>
        </w:rPr>
        <w:t xml:space="preserve">Fontaine, C. &amp; Thébault, E. (2015). Comparing the conservatism of ecological interactions in </w:t>
      </w:r>
      <w:r w:rsidRPr="00170698">
        <w:rPr>
          <w:rFonts w:ascii="Calibri" w:eastAsia="Times New Roman" w:hAnsi="Calibri" w:cs="Times New Roman"/>
          <w:noProof/>
        </w:rPr>
        <w:lastRenderedPageBreak/>
        <w:t xml:space="preserve">plant–pollinator and plant–herbivore networks. </w:t>
      </w:r>
      <w:r w:rsidRPr="005A6108">
        <w:rPr>
          <w:rFonts w:ascii="Calibri" w:eastAsia="Times New Roman" w:hAnsi="Calibri" w:cs="Times New Roman"/>
          <w:i/>
          <w:iCs/>
          <w:noProof/>
          <w:lang w:val="fr-CH"/>
        </w:rPr>
        <w:t>Popul. Ecol.</w:t>
      </w:r>
      <w:r w:rsidRPr="005A6108">
        <w:rPr>
          <w:rFonts w:ascii="Calibri" w:eastAsia="Times New Roman" w:hAnsi="Calibri" w:cs="Times New Roman"/>
          <w:noProof/>
          <w:lang w:val="fr-CH"/>
        </w:rPr>
        <w:t>, 57, 29–36.</w:t>
      </w:r>
    </w:p>
    <w:p w14:paraId="541FEE65"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5A6108">
        <w:rPr>
          <w:rFonts w:ascii="Calibri" w:eastAsia="Times New Roman" w:hAnsi="Calibri" w:cs="Times New Roman"/>
          <w:noProof/>
          <w:lang w:val="fr-CH"/>
        </w:rPr>
        <w:t xml:space="preserve">Fort, H., Vázquez, D.P. &amp; Lan, B.L. (2016). </w:t>
      </w:r>
      <w:r w:rsidRPr="00170698">
        <w:rPr>
          <w:rFonts w:ascii="Calibri" w:eastAsia="Times New Roman" w:hAnsi="Calibri" w:cs="Times New Roman"/>
          <w:noProof/>
        </w:rPr>
        <w:t xml:space="preserve">Abundance and generalisation in mutualistic networks: Solving the chicken-and-egg dilemma. </w:t>
      </w:r>
      <w:r w:rsidRPr="00170698">
        <w:rPr>
          <w:rFonts w:ascii="Calibri" w:eastAsia="Times New Roman" w:hAnsi="Calibri" w:cs="Times New Roman"/>
          <w:i/>
          <w:iCs/>
          <w:noProof/>
        </w:rPr>
        <w:t>Ecol. Lett.</w:t>
      </w:r>
      <w:r w:rsidRPr="00170698">
        <w:rPr>
          <w:rFonts w:ascii="Calibri" w:eastAsia="Times New Roman" w:hAnsi="Calibri" w:cs="Times New Roman"/>
          <w:noProof/>
        </w:rPr>
        <w:t>, 19, 4–11.</w:t>
      </w:r>
    </w:p>
    <w:p w14:paraId="68096903" w14:textId="77777777" w:rsidR="00B44FE6"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Godsoe, W., Jankowski, J., Holt, R.D. &amp; Gravel, D. (2017). Integrating Biogeography with Contemporary Niche Theory. </w:t>
      </w:r>
      <w:r w:rsidRPr="00170698">
        <w:rPr>
          <w:rFonts w:ascii="Calibri" w:eastAsia="Times New Roman" w:hAnsi="Calibri" w:cs="Times New Roman"/>
          <w:i/>
          <w:iCs/>
          <w:noProof/>
        </w:rPr>
        <w:t>Trends Ecol. Evol.</w:t>
      </w:r>
      <w:r w:rsidRPr="00170698">
        <w:rPr>
          <w:rFonts w:ascii="Calibri" w:eastAsia="Times New Roman" w:hAnsi="Calibri" w:cs="Times New Roman"/>
          <w:noProof/>
        </w:rPr>
        <w:t>, 32, 488–499.</w:t>
      </w:r>
    </w:p>
    <w:p w14:paraId="4C0E8D81"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Pr>
          <w:rFonts w:ascii="Calibri" w:eastAsia="Times New Roman" w:hAnsi="Calibri" w:cs="Times New Roman"/>
          <w:noProof/>
        </w:rPr>
        <w:t>Graham, C.H., Storch, D. &amp; Machac, A. (</w:t>
      </w:r>
      <w:r w:rsidRPr="004B66E3">
        <w:rPr>
          <w:rFonts w:ascii="Calibri" w:eastAsia="Times New Roman" w:hAnsi="Calibri" w:cs="Times New Roman"/>
          <w:i/>
          <w:noProof/>
        </w:rPr>
        <w:t>in press</w:t>
      </w:r>
      <w:r>
        <w:rPr>
          <w:rFonts w:ascii="Calibri" w:eastAsia="Times New Roman" w:hAnsi="Calibri" w:cs="Times New Roman"/>
          <w:noProof/>
        </w:rPr>
        <w:t xml:space="preserve">). Phylogenetic scale in ecology and evolution. </w:t>
      </w:r>
      <w:r w:rsidRPr="004B66E3">
        <w:rPr>
          <w:rFonts w:ascii="Calibri" w:eastAsia="Times New Roman" w:hAnsi="Calibri" w:cs="Times New Roman"/>
          <w:i/>
          <w:noProof/>
        </w:rPr>
        <w:t>Glob. Ecol. Biogeog.</w:t>
      </w:r>
    </w:p>
    <w:p w14:paraId="6557598A"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Gravel, D., Baiser, B., Dune, J.A., Kopelke, J.-P., Martinez, N.D., Nyman, T., </w:t>
      </w:r>
      <w:r w:rsidRPr="00170698">
        <w:rPr>
          <w:rFonts w:ascii="Calibri" w:eastAsia="Times New Roman" w:hAnsi="Calibri" w:cs="Times New Roman"/>
          <w:i/>
          <w:iCs/>
          <w:noProof/>
        </w:rPr>
        <w:t>et al.</w:t>
      </w:r>
      <w:r w:rsidRPr="00170698">
        <w:rPr>
          <w:rFonts w:ascii="Calibri" w:eastAsia="Times New Roman" w:hAnsi="Calibri" w:cs="Times New Roman"/>
          <w:noProof/>
        </w:rPr>
        <w:t xml:space="preserve"> (2016). Bringing Elton and Grinnell together: a quantitative framework to represent the biogeography of ecological interaction networks. </w:t>
      </w:r>
      <w:r w:rsidRPr="00170698">
        <w:rPr>
          <w:rFonts w:ascii="Calibri" w:eastAsia="Times New Roman" w:hAnsi="Calibri" w:cs="Times New Roman"/>
          <w:i/>
          <w:iCs/>
          <w:noProof/>
        </w:rPr>
        <w:t>bioRxiv</w:t>
      </w:r>
      <w:r w:rsidRPr="00170698">
        <w:rPr>
          <w:rFonts w:ascii="Calibri" w:eastAsia="Times New Roman" w:hAnsi="Calibri" w:cs="Times New Roman"/>
          <w:noProof/>
        </w:rPr>
        <w:t>.</w:t>
      </w:r>
    </w:p>
    <w:p w14:paraId="6312EE81"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Gravel, D., Massol, F., Canard, E., Mouillot, D. &amp; Mouquet, N. (2011). Trophic theory of island biogeography. </w:t>
      </w:r>
      <w:r w:rsidRPr="00170698">
        <w:rPr>
          <w:rFonts w:ascii="Calibri" w:eastAsia="Times New Roman" w:hAnsi="Calibri" w:cs="Times New Roman"/>
          <w:i/>
          <w:iCs/>
          <w:noProof/>
        </w:rPr>
        <w:t>Ecol. Lett.</w:t>
      </w:r>
      <w:r w:rsidRPr="00170698">
        <w:rPr>
          <w:rFonts w:ascii="Calibri" w:eastAsia="Times New Roman" w:hAnsi="Calibri" w:cs="Times New Roman"/>
          <w:noProof/>
        </w:rPr>
        <w:t>, 14, 1010–1016.</w:t>
      </w:r>
    </w:p>
    <w:p w14:paraId="6854AFDD"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Gravel, D., Poisot, T., Albouy, C., Velez, L. &amp; Mouillot, D. (2013). Inferring food web structure from predator-prey body size relationships. </w:t>
      </w:r>
      <w:r w:rsidRPr="00170698">
        <w:rPr>
          <w:rFonts w:ascii="Calibri" w:eastAsia="Times New Roman" w:hAnsi="Calibri" w:cs="Times New Roman"/>
          <w:i/>
          <w:iCs/>
          <w:noProof/>
        </w:rPr>
        <w:t>Methods Ecol. Evol.</w:t>
      </w:r>
      <w:r w:rsidRPr="00170698">
        <w:rPr>
          <w:rFonts w:ascii="Calibri" w:eastAsia="Times New Roman" w:hAnsi="Calibri" w:cs="Times New Roman"/>
          <w:noProof/>
        </w:rPr>
        <w:t>, 4, 1083–1090.</w:t>
      </w:r>
    </w:p>
    <w:p w14:paraId="13EBABCC"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Holt, R.D., Grover, J. &amp; Tilman, D. (1994). Simple Rules for Interspecific Dominance in Systems with Exploitative and Apparent Competition. </w:t>
      </w:r>
      <w:r w:rsidRPr="00170698">
        <w:rPr>
          <w:rFonts w:ascii="Calibri" w:eastAsia="Times New Roman" w:hAnsi="Calibri" w:cs="Times New Roman"/>
          <w:i/>
          <w:iCs/>
          <w:noProof/>
        </w:rPr>
        <w:t>Am. Nat.</w:t>
      </w:r>
      <w:r w:rsidRPr="00170698">
        <w:rPr>
          <w:rFonts w:ascii="Calibri" w:eastAsia="Times New Roman" w:hAnsi="Calibri" w:cs="Times New Roman"/>
          <w:noProof/>
        </w:rPr>
        <w:t>, 144, 741.</w:t>
      </w:r>
    </w:p>
    <w:p w14:paraId="532A63E9"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Hutchinson, M.C., Cagua, E.F. &amp; Stouffer, D.B. (2017). Cophylogenetic signal is detectable in pollination interactions across ecological scales. </w:t>
      </w:r>
      <w:r w:rsidRPr="00170698">
        <w:rPr>
          <w:rFonts w:ascii="Calibri" w:eastAsia="Times New Roman" w:hAnsi="Calibri" w:cs="Times New Roman"/>
          <w:i/>
          <w:iCs/>
          <w:noProof/>
        </w:rPr>
        <w:t>Ecology</w:t>
      </w:r>
      <w:r w:rsidRPr="00170698">
        <w:rPr>
          <w:rFonts w:ascii="Calibri" w:eastAsia="Times New Roman" w:hAnsi="Calibri" w:cs="Times New Roman"/>
          <w:noProof/>
        </w:rPr>
        <w:t>, 98, 2640–2652.</w:t>
      </w:r>
    </w:p>
    <w:p w14:paraId="1C47C155"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Ibanez, S., Arène, F. &amp; Lavergne, S. (2016). How phylogeny shapes the taxonomic and functional structure of plant–insect networks. </w:t>
      </w:r>
      <w:r w:rsidRPr="00170698">
        <w:rPr>
          <w:rFonts w:ascii="Calibri" w:eastAsia="Times New Roman" w:hAnsi="Calibri" w:cs="Times New Roman"/>
          <w:i/>
          <w:iCs/>
          <w:noProof/>
        </w:rPr>
        <w:t>Oecologia</w:t>
      </w:r>
      <w:r w:rsidRPr="00170698">
        <w:rPr>
          <w:rFonts w:ascii="Calibri" w:eastAsia="Times New Roman" w:hAnsi="Calibri" w:cs="Times New Roman"/>
          <w:noProof/>
        </w:rPr>
        <w:t>, 180, 989–1000.</w:t>
      </w:r>
    </w:p>
    <w:p w14:paraId="07D08BA3"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lastRenderedPageBreak/>
        <w:t>Jordano, P. (2016). Sampling networks of ecological interactions.</w:t>
      </w:r>
      <w:r>
        <w:rPr>
          <w:rFonts w:ascii="Calibri" w:eastAsia="Times New Roman" w:hAnsi="Calibri" w:cs="Times New Roman"/>
          <w:noProof/>
        </w:rPr>
        <w:t>xxxx</w:t>
      </w:r>
    </w:p>
    <w:p w14:paraId="668990B4"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Kaiser-Bunbury, C.N., Muff, S., Memmott, J., Müller, C.B. &amp; Caflisch, A. (2010). The robustness of pollination networks to the loss of species and interactions: a quantitative approach incorporating pollinator behaviour. </w:t>
      </w:r>
      <w:r w:rsidRPr="00170698">
        <w:rPr>
          <w:rFonts w:ascii="Calibri" w:eastAsia="Times New Roman" w:hAnsi="Calibri" w:cs="Times New Roman"/>
          <w:i/>
          <w:iCs/>
          <w:noProof/>
        </w:rPr>
        <w:t>Ecol. Lett.</w:t>
      </w:r>
      <w:r w:rsidRPr="00170698">
        <w:rPr>
          <w:rFonts w:ascii="Calibri" w:eastAsia="Times New Roman" w:hAnsi="Calibri" w:cs="Times New Roman"/>
          <w:noProof/>
        </w:rPr>
        <w:t>, 13, 442–452.</w:t>
      </w:r>
    </w:p>
    <w:p w14:paraId="468134D6"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Kemp, J.E., Linder, H.P. &amp; Ellis, A.G. (2017). Beta diversity of herbivorous insects is coupled to high species and phylogenetic turnover of plant communities across short spatial scales in the Cape Floristic Region. </w:t>
      </w:r>
      <w:r w:rsidRPr="00170698">
        <w:rPr>
          <w:rFonts w:ascii="Calibri" w:eastAsia="Times New Roman" w:hAnsi="Calibri" w:cs="Times New Roman"/>
          <w:i/>
          <w:iCs/>
          <w:noProof/>
        </w:rPr>
        <w:t>J. Biogeogr.</w:t>
      </w:r>
      <w:r w:rsidRPr="00170698">
        <w:rPr>
          <w:rFonts w:ascii="Calibri" w:eastAsia="Times New Roman" w:hAnsi="Calibri" w:cs="Times New Roman"/>
          <w:noProof/>
        </w:rPr>
        <w:t>, 44, 1813–1823.</w:t>
      </w:r>
    </w:p>
    <w:p w14:paraId="65D4E1B6"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Kraft, N.J.B., Adler, P.B., Godoy, O., James, E.C., Fuller, S. &amp; Levine, J.M. (2014). Community assembly , coexistence and the environmental fi ltering metaphor.</w:t>
      </w:r>
    </w:p>
    <w:p w14:paraId="32E3F981"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Lagomarsino, L.P., Forrestel, E.J., Muchhala, N. &amp; Davis, C.C. (2017). Repeated evolution of vertebrate pollination syndromes in a recently diverged Andean plant clade. </w:t>
      </w:r>
      <w:r w:rsidRPr="00170698">
        <w:rPr>
          <w:rFonts w:ascii="Calibri" w:eastAsia="Times New Roman" w:hAnsi="Calibri" w:cs="Times New Roman"/>
          <w:i/>
          <w:iCs/>
          <w:noProof/>
        </w:rPr>
        <w:t>Evolution (N. Y).</w:t>
      </w:r>
      <w:r w:rsidRPr="00170698">
        <w:rPr>
          <w:rFonts w:ascii="Calibri" w:eastAsia="Times New Roman" w:hAnsi="Calibri" w:cs="Times New Roman"/>
          <w:noProof/>
        </w:rPr>
        <w:t>, 71, 1970–1985.</w:t>
      </w:r>
    </w:p>
    <w:p w14:paraId="6EE7A366" w14:textId="77777777" w:rsidR="00B44FE6" w:rsidRPr="005A6108" w:rsidRDefault="00B44FE6" w:rsidP="00B44FE6">
      <w:pPr>
        <w:widowControl w:val="0"/>
        <w:autoSpaceDE w:val="0"/>
        <w:autoSpaceDN w:val="0"/>
        <w:adjustRightInd w:val="0"/>
        <w:ind w:left="480" w:hanging="480"/>
        <w:rPr>
          <w:rFonts w:ascii="Calibri" w:eastAsia="Times New Roman" w:hAnsi="Calibri" w:cs="Times New Roman"/>
          <w:noProof/>
          <w:lang w:val="de-CH"/>
        </w:rPr>
      </w:pPr>
      <w:r w:rsidRPr="00170698">
        <w:rPr>
          <w:rFonts w:ascii="Calibri" w:eastAsia="Times New Roman" w:hAnsi="Calibri" w:cs="Times New Roman"/>
          <w:noProof/>
        </w:rPr>
        <w:t xml:space="preserve">Liem, K.F. (1980). Adaptive significance of intra-and interspecific differences in the feeding repertoires of cichlid fishes. </w:t>
      </w:r>
      <w:r w:rsidRPr="005A6108">
        <w:rPr>
          <w:rFonts w:ascii="Calibri" w:eastAsia="Times New Roman" w:hAnsi="Calibri" w:cs="Times New Roman"/>
          <w:i/>
          <w:iCs/>
          <w:noProof/>
          <w:lang w:val="de-CH"/>
        </w:rPr>
        <w:t>Am. Zool.</w:t>
      </w:r>
      <w:r w:rsidRPr="005A6108">
        <w:rPr>
          <w:rFonts w:ascii="Calibri" w:eastAsia="Times New Roman" w:hAnsi="Calibri" w:cs="Times New Roman"/>
          <w:noProof/>
          <w:lang w:val="de-CH"/>
        </w:rPr>
        <w:t>, 20, 295–314.</w:t>
      </w:r>
    </w:p>
    <w:p w14:paraId="47748294"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5A6108">
        <w:rPr>
          <w:rFonts w:ascii="Calibri" w:eastAsia="Times New Roman" w:hAnsi="Calibri" w:cs="Times New Roman"/>
          <w:noProof/>
          <w:lang w:val="de-CH"/>
        </w:rPr>
        <w:t xml:space="preserve">MacLeod, M., Genung, M.A., Ascher, J.S. &amp; Winfree, R. (2016). </w:t>
      </w:r>
      <w:r w:rsidRPr="00170698">
        <w:rPr>
          <w:rFonts w:ascii="Calibri" w:eastAsia="Times New Roman" w:hAnsi="Calibri" w:cs="Times New Roman"/>
          <w:noProof/>
        </w:rPr>
        <w:t xml:space="preserve">Measuring partner choice in plant-pollinator networks: Using null models to separate rewiring and fidelity from chance. </w:t>
      </w:r>
      <w:r w:rsidRPr="00170698">
        <w:rPr>
          <w:rFonts w:ascii="Calibri" w:eastAsia="Times New Roman" w:hAnsi="Calibri" w:cs="Times New Roman"/>
          <w:i/>
          <w:iCs/>
          <w:noProof/>
        </w:rPr>
        <w:t>Ecology</w:t>
      </w:r>
      <w:r w:rsidRPr="00170698">
        <w:rPr>
          <w:rFonts w:ascii="Calibri" w:eastAsia="Times New Roman" w:hAnsi="Calibri" w:cs="Times New Roman"/>
          <w:noProof/>
        </w:rPr>
        <w:t>, 97, 2925–2931.</w:t>
      </w:r>
    </w:p>
    <w:p w14:paraId="5BC251CA"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Pr>
          <w:rFonts w:ascii="Calibri" w:eastAsia="Times New Roman" w:hAnsi="Calibri" w:cs="Times New Roman"/>
          <w:noProof/>
        </w:rPr>
        <w:t>Maglianesi, M.A., Blüt</w:t>
      </w:r>
      <w:r w:rsidRPr="00170698">
        <w:rPr>
          <w:rFonts w:ascii="Calibri" w:eastAsia="Times New Roman" w:hAnsi="Calibri" w:cs="Times New Roman"/>
          <w:noProof/>
        </w:rPr>
        <w:t xml:space="preserve">hgen, N., BöHning-Gaese, K. &amp; Schleuning, M. (2014a). Morphological traits determine specialization and resource use in plant-hummingbird networks in the neotropics. </w:t>
      </w:r>
      <w:r w:rsidRPr="00170698">
        <w:rPr>
          <w:rFonts w:ascii="Calibri" w:eastAsia="Times New Roman" w:hAnsi="Calibri" w:cs="Times New Roman"/>
          <w:i/>
          <w:iCs/>
          <w:noProof/>
        </w:rPr>
        <w:t>Ecology</w:t>
      </w:r>
      <w:r w:rsidRPr="00170698">
        <w:rPr>
          <w:rFonts w:ascii="Calibri" w:eastAsia="Times New Roman" w:hAnsi="Calibri" w:cs="Times New Roman"/>
          <w:noProof/>
        </w:rPr>
        <w:t>, 95, 3325–3334.</w:t>
      </w:r>
    </w:p>
    <w:p w14:paraId="48C88D0C"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lastRenderedPageBreak/>
        <w:t xml:space="preserve">Maglianesi, M., Blüthgen, N., Böhning-Gaese, K. &amp; Schleuning, M. (2014b). Morphological traits determine specialization and resource use in plant-hummingbird networks in the Neotropics. </w:t>
      </w:r>
      <w:r w:rsidRPr="00170698">
        <w:rPr>
          <w:rFonts w:ascii="Calibri" w:eastAsia="Times New Roman" w:hAnsi="Calibri" w:cs="Times New Roman"/>
          <w:i/>
          <w:iCs/>
          <w:noProof/>
        </w:rPr>
        <w:t>Ecology</w:t>
      </w:r>
      <w:r w:rsidRPr="00170698">
        <w:rPr>
          <w:rFonts w:ascii="Calibri" w:eastAsia="Times New Roman" w:hAnsi="Calibri" w:cs="Times New Roman"/>
          <w:noProof/>
        </w:rPr>
        <w:t>, In press.</w:t>
      </w:r>
    </w:p>
    <w:p w14:paraId="50D7D6F5"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Magrach, A., González-Varo, J.P., Boiffier, M., Vilà, M. &amp; Bartomeus, I. (2017). Honeybee spillover reshuffles pollinator diets and affects plant reproductive success. </w:t>
      </w:r>
      <w:r w:rsidRPr="00170698">
        <w:rPr>
          <w:rFonts w:ascii="Calibri" w:eastAsia="Times New Roman" w:hAnsi="Calibri" w:cs="Times New Roman"/>
          <w:i/>
          <w:iCs/>
          <w:noProof/>
        </w:rPr>
        <w:t>Nat. Ecol. Evol.</w:t>
      </w:r>
      <w:r w:rsidRPr="00170698">
        <w:rPr>
          <w:rFonts w:ascii="Calibri" w:eastAsia="Times New Roman" w:hAnsi="Calibri" w:cs="Times New Roman"/>
          <w:noProof/>
        </w:rPr>
        <w:t>, 1, 1299–1307.</w:t>
      </w:r>
    </w:p>
    <w:p w14:paraId="035E476E"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Marske, K.A., Rahbek, C. &amp; Nogués-bravo, D. (2013). Phylogeography : spanning the ecology-evolution continuum, 1169–1181.</w:t>
      </w:r>
    </w:p>
    <w:p w14:paraId="52E6F2F1"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Mayfield, M.M. &amp; Levine, J.M. (2010). Opposing effects of competitive exclusion on the phylogenetic structure of communities. </w:t>
      </w:r>
      <w:r w:rsidRPr="00170698">
        <w:rPr>
          <w:rFonts w:ascii="Calibri" w:eastAsia="Times New Roman" w:hAnsi="Calibri" w:cs="Times New Roman"/>
          <w:i/>
          <w:iCs/>
          <w:noProof/>
        </w:rPr>
        <w:t>Ecol. Lett.</w:t>
      </w:r>
      <w:r w:rsidRPr="00170698">
        <w:rPr>
          <w:rFonts w:ascii="Calibri" w:eastAsia="Times New Roman" w:hAnsi="Calibri" w:cs="Times New Roman"/>
          <w:noProof/>
        </w:rPr>
        <w:t>, 13, 1085–1093.</w:t>
      </w:r>
    </w:p>
    <w:p w14:paraId="0102F94C"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Mazel, F., Wüest, R.O., Lessard, J.-P., Renaud, J., Ficetola, G.F., Lavergne, S., </w:t>
      </w:r>
      <w:r w:rsidRPr="00170698">
        <w:rPr>
          <w:rFonts w:ascii="Calibri" w:eastAsia="Times New Roman" w:hAnsi="Calibri" w:cs="Times New Roman"/>
          <w:i/>
          <w:iCs/>
          <w:noProof/>
        </w:rPr>
        <w:t>et al.</w:t>
      </w:r>
      <w:r w:rsidRPr="00170698">
        <w:rPr>
          <w:rFonts w:ascii="Calibri" w:eastAsia="Times New Roman" w:hAnsi="Calibri" w:cs="Times New Roman"/>
          <w:noProof/>
        </w:rPr>
        <w:t xml:space="preserve"> (2017). Global patterns of β-diversity along the phylogenetic time-scale: The role of climate and plate tectonics. </w:t>
      </w:r>
      <w:r w:rsidRPr="00170698">
        <w:rPr>
          <w:rFonts w:ascii="Calibri" w:eastAsia="Times New Roman" w:hAnsi="Calibri" w:cs="Times New Roman"/>
          <w:i/>
          <w:iCs/>
          <w:noProof/>
        </w:rPr>
        <w:t>Glob. Ecol. Biogeogr.</w:t>
      </w:r>
      <w:r w:rsidRPr="00170698">
        <w:rPr>
          <w:rFonts w:ascii="Calibri" w:eastAsia="Times New Roman" w:hAnsi="Calibri" w:cs="Times New Roman"/>
          <w:noProof/>
        </w:rPr>
        <w:t>, 26, 1211–1221.</w:t>
      </w:r>
    </w:p>
    <w:p w14:paraId="6A2281BE"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Miller-Struttmann, N.E. &amp; Galen, C. (2014). High-altitude multi-taskers: bumble bee food plant use broadens along an altitudinal productivity gradient. </w:t>
      </w:r>
      <w:r w:rsidRPr="00170698">
        <w:rPr>
          <w:rFonts w:ascii="Calibri" w:eastAsia="Times New Roman" w:hAnsi="Calibri" w:cs="Times New Roman"/>
          <w:i/>
          <w:iCs/>
          <w:noProof/>
        </w:rPr>
        <w:t>Oecologia</w:t>
      </w:r>
      <w:r w:rsidRPr="00170698">
        <w:rPr>
          <w:rFonts w:ascii="Calibri" w:eastAsia="Times New Roman" w:hAnsi="Calibri" w:cs="Times New Roman"/>
          <w:noProof/>
        </w:rPr>
        <w:t>, 176, 1033–1045.</w:t>
      </w:r>
    </w:p>
    <w:p w14:paraId="48D84B83"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Muchhala, N. (2007). Adaptive trade-off in floral morphology mediates specialization for flowers pollinated by bats and hummingbirds. </w:t>
      </w:r>
      <w:r w:rsidRPr="00170698">
        <w:rPr>
          <w:rFonts w:ascii="Calibri" w:eastAsia="Times New Roman" w:hAnsi="Calibri" w:cs="Times New Roman"/>
          <w:i/>
          <w:iCs/>
          <w:noProof/>
        </w:rPr>
        <w:t>Am. Nat.</w:t>
      </w:r>
      <w:r w:rsidRPr="00170698">
        <w:rPr>
          <w:rFonts w:ascii="Calibri" w:eastAsia="Times New Roman" w:hAnsi="Calibri" w:cs="Times New Roman"/>
          <w:noProof/>
        </w:rPr>
        <w:t>, 169, 494–504.</w:t>
      </w:r>
    </w:p>
    <w:p w14:paraId="2CD5BEB4"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Novotny, V. (2009). Beta diversity of plant-insect food webs in tropical forests: A conceptual framework. </w:t>
      </w:r>
      <w:r w:rsidRPr="00170698">
        <w:rPr>
          <w:rFonts w:ascii="Calibri" w:eastAsia="Times New Roman" w:hAnsi="Calibri" w:cs="Times New Roman"/>
          <w:i/>
          <w:iCs/>
          <w:noProof/>
        </w:rPr>
        <w:t>Insect Conserv. Divers.</w:t>
      </w:r>
      <w:r w:rsidRPr="00170698">
        <w:rPr>
          <w:rFonts w:ascii="Calibri" w:eastAsia="Times New Roman" w:hAnsi="Calibri" w:cs="Times New Roman"/>
          <w:noProof/>
        </w:rPr>
        <w:t>, 2, 5–9.</w:t>
      </w:r>
    </w:p>
    <w:p w14:paraId="1F01B843"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Olesen, J.M., Bascompte, J., Dupont, Y.L., Elberling, H., Rasmussen, C. &amp; Jordano, P. (2011). </w:t>
      </w:r>
      <w:r w:rsidRPr="00170698">
        <w:rPr>
          <w:rFonts w:ascii="Calibri" w:eastAsia="Times New Roman" w:hAnsi="Calibri" w:cs="Times New Roman"/>
          <w:noProof/>
        </w:rPr>
        <w:lastRenderedPageBreak/>
        <w:t xml:space="preserve">Missing and forbidden links in mutualistic networks. </w:t>
      </w:r>
      <w:r w:rsidRPr="00170698">
        <w:rPr>
          <w:rFonts w:ascii="Calibri" w:eastAsia="Times New Roman" w:hAnsi="Calibri" w:cs="Times New Roman"/>
          <w:i/>
          <w:iCs/>
          <w:noProof/>
        </w:rPr>
        <w:t>Proc. Biol. Sci.</w:t>
      </w:r>
      <w:r w:rsidRPr="00170698">
        <w:rPr>
          <w:rFonts w:ascii="Calibri" w:eastAsia="Times New Roman" w:hAnsi="Calibri" w:cs="Times New Roman"/>
          <w:noProof/>
        </w:rPr>
        <w:t>, 278, 725–732.</w:t>
      </w:r>
    </w:p>
    <w:p w14:paraId="2006B703"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Olesen, J.M., Bascompte, J., Elberling, H. &amp; Jordano, P. (2008). Temporal dynamics in a pollination network. </w:t>
      </w:r>
      <w:r w:rsidRPr="00170698">
        <w:rPr>
          <w:rFonts w:ascii="Calibri" w:eastAsia="Times New Roman" w:hAnsi="Calibri" w:cs="Times New Roman"/>
          <w:i/>
          <w:iCs/>
          <w:noProof/>
        </w:rPr>
        <w:t>Ecology</w:t>
      </w:r>
      <w:r w:rsidRPr="00170698">
        <w:rPr>
          <w:rFonts w:ascii="Calibri" w:eastAsia="Times New Roman" w:hAnsi="Calibri" w:cs="Times New Roman"/>
          <w:noProof/>
        </w:rPr>
        <w:t>, 89, 1573–1582.</w:t>
      </w:r>
    </w:p>
    <w:p w14:paraId="3CA7AB4F" w14:textId="77777777" w:rsidR="00B44FE6" w:rsidRPr="005A6108" w:rsidRDefault="00B44FE6" w:rsidP="00B44FE6">
      <w:pPr>
        <w:widowControl w:val="0"/>
        <w:autoSpaceDE w:val="0"/>
        <w:autoSpaceDN w:val="0"/>
        <w:adjustRightInd w:val="0"/>
        <w:ind w:left="480" w:hanging="480"/>
        <w:rPr>
          <w:rFonts w:ascii="Calibri" w:eastAsia="Times New Roman" w:hAnsi="Calibri" w:cs="Times New Roman"/>
          <w:noProof/>
          <w:lang w:val="fr-CH"/>
        </w:rPr>
      </w:pPr>
      <w:r w:rsidRPr="00170698">
        <w:rPr>
          <w:rFonts w:ascii="Calibri" w:eastAsia="Times New Roman" w:hAnsi="Calibri" w:cs="Times New Roman"/>
          <w:noProof/>
        </w:rPr>
        <w:t xml:space="preserve">Olito, C. &amp; Fox, J.W. (2015). Species traits and abundances predict metrics of plant-pollinator network structure, but not pairwise interactions. </w:t>
      </w:r>
      <w:r w:rsidRPr="005A6108">
        <w:rPr>
          <w:rFonts w:ascii="Calibri" w:eastAsia="Times New Roman" w:hAnsi="Calibri" w:cs="Times New Roman"/>
          <w:i/>
          <w:iCs/>
          <w:noProof/>
          <w:lang w:val="fr-CH"/>
        </w:rPr>
        <w:t>Oikos</w:t>
      </w:r>
      <w:r w:rsidRPr="005A6108">
        <w:rPr>
          <w:rFonts w:ascii="Calibri" w:eastAsia="Times New Roman" w:hAnsi="Calibri" w:cs="Times New Roman"/>
          <w:noProof/>
          <w:lang w:val="fr-CH"/>
        </w:rPr>
        <w:t>, 124, 428–436.</w:t>
      </w:r>
    </w:p>
    <w:p w14:paraId="0763B88A"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5A6108">
        <w:rPr>
          <w:rFonts w:ascii="Calibri" w:eastAsia="Times New Roman" w:hAnsi="Calibri" w:cs="Times New Roman"/>
          <w:noProof/>
          <w:lang w:val="fr-CH"/>
        </w:rPr>
        <w:t xml:space="preserve">Pellissier, L., Albouy, C., Bascompte, J. Farwig, N. , Graham, C. Loreau, M., </w:t>
      </w:r>
      <w:r w:rsidRPr="005A6108">
        <w:rPr>
          <w:rFonts w:ascii="Calibri" w:eastAsia="Times New Roman" w:hAnsi="Calibri" w:cs="Times New Roman"/>
          <w:i/>
          <w:noProof/>
          <w:lang w:val="fr-CH"/>
        </w:rPr>
        <w:t>et al.</w:t>
      </w:r>
      <w:r w:rsidRPr="005A6108">
        <w:rPr>
          <w:rFonts w:ascii="Calibri" w:eastAsia="Times New Roman" w:hAnsi="Calibri" w:cs="Times New Roman"/>
          <w:noProof/>
          <w:lang w:val="fr-CH"/>
        </w:rPr>
        <w:t xml:space="preserve"> </w:t>
      </w:r>
      <w:r>
        <w:rPr>
          <w:rFonts w:ascii="Calibri" w:eastAsia="Times New Roman" w:hAnsi="Calibri" w:cs="Times New Roman"/>
          <w:noProof/>
        </w:rPr>
        <w:t xml:space="preserve">(in press). Comparing species interaction networks along environmental gradients. </w:t>
      </w:r>
      <w:r w:rsidRPr="004B66E3">
        <w:rPr>
          <w:rFonts w:ascii="Calibri" w:eastAsia="Times New Roman" w:hAnsi="Calibri" w:cs="Times New Roman"/>
          <w:i/>
          <w:noProof/>
        </w:rPr>
        <w:t>Biol Rev.</w:t>
      </w:r>
    </w:p>
    <w:p w14:paraId="17AB3A83"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Penone, C., Weinstein, B.G., Graham, C.H., Brooks, T.M., Rondinini, C., Hedges, S.B., </w:t>
      </w:r>
      <w:r w:rsidRPr="00170698">
        <w:rPr>
          <w:rFonts w:ascii="Calibri" w:eastAsia="Times New Roman" w:hAnsi="Calibri" w:cs="Times New Roman"/>
          <w:i/>
          <w:iCs/>
          <w:noProof/>
        </w:rPr>
        <w:t>et al.</w:t>
      </w:r>
      <w:r w:rsidRPr="00170698">
        <w:rPr>
          <w:rFonts w:ascii="Calibri" w:eastAsia="Times New Roman" w:hAnsi="Calibri" w:cs="Times New Roman"/>
          <w:noProof/>
        </w:rPr>
        <w:t xml:space="preserve"> (2016). Global mammal beta diversity shows parallel assemblage structure in similar but isolated environments - Suplementary Information. </w:t>
      </w:r>
      <w:r w:rsidRPr="00170698">
        <w:rPr>
          <w:rFonts w:ascii="Calibri" w:eastAsia="Times New Roman" w:hAnsi="Calibri" w:cs="Times New Roman"/>
          <w:i/>
          <w:iCs/>
          <w:noProof/>
        </w:rPr>
        <w:t>Proc. R. Soc. B Biol. Sci.</w:t>
      </w:r>
      <w:r w:rsidRPr="00170698">
        <w:rPr>
          <w:rFonts w:ascii="Calibri" w:eastAsia="Times New Roman" w:hAnsi="Calibri" w:cs="Times New Roman"/>
          <w:noProof/>
        </w:rPr>
        <w:t>, 283, 20161028.</w:t>
      </w:r>
    </w:p>
    <w:p w14:paraId="1EF065CB" w14:textId="77777777" w:rsidR="00B44FE6" w:rsidRPr="005A6108" w:rsidRDefault="00B44FE6" w:rsidP="00B44FE6">
      <w:pPr>
        <w:widowControl w:val="0"/>
        <w:autoSpaceDE w:val="0"/>
        <w:autoSpaceDN w:val="0"/>
        <w:adjustRightInd w:val="0"/>
        <w:ind w:left="480" w:hanging="480"/>
        <w:rPr>
          <w:rFonts w:ascii="Calibri" w:eastAsia="Times New Roman" w:hAnsi="Calibri" w:cs="Times New Roman"/>
          <w:noProof/>
          <w:lang w:val="fr-CH"/>
        </w:rPr>
      </w:pPr>
      <w:r w:rsidRPr="00170698">
        <w:rPr>
          <w:rFonts w:ascii="Calibri" w:eastAsia="Times New Roman" w:hAnsi="Calibri" w:cs="Times New Roman"/>
          <w:noProof/>
        </w:rPr>
        <w:t xml:space="preserve">Petanidou, T., Kallimanis, A.S., Tzanopoulos, J., Sgardelis, S.P. &amp; Pantis, J.D. (2008). Long-term observation of a pollination network: Fluctuation in species and interactions, relative invariance of network structure and implications for estimates of specialization. </w:t>
      </w:r>
      <w:r w:rsidRPr="005A6108">
        <w:rPr>
          <w:rFonts w:ascii="Calibri" w:eastAsia="Times New Roman" w:hAnsi="Calibri" w:cs="Times New Roman"/>
          <w:i/>
          <w:iCs/>
          <w:noProof/>
          <w:lang w:val="fr-CH"/>
        </w:rPr>
        <w:t>Ecol. Lett.</w:t>
      </w:r>
      <w:r w:rsidRPr="005A6108">
        <w:rPr>
          <w:rFonts w:ascii="Calibri" w:eastAsia="Times New Roman" w:hAnsi="Calibri" w:cs="Times New Roman"/>
          <w:noProof/>
          <w:lang w:val="fr-CH"/>
        </w:rPr>
        <w:t>, 11, 564–575.</w:t>
      </w:r>
    </w:p>
    <w:p w14:paraId="077DEB0D"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5A6108">
        <w:rPr>
          <w:rFonts w:ascii="Calibri" w:eastAsia="Times New Roman" w:hAnsi="Calibri" w:cs="Times New Roman"/>
          <w:noProof/>
          <w:lang w:val="fr-CH"/>
        </w:rPr>
        <w:t xml:space="preserve">Poisot, T., Canard, E., Mouillot, D., Mouquet, N., Gravel, D., Jordan, F., </w:t>
      </w:r>
      <w:r w:rsidRPr="005A6108">
        <w:rPr>
          <w:rFonts w:ascii="Calibri" w:eastAsia="Times New Roman" w:hAnsi="Calibri" w:cs="Times New Roman"/>
          <w:i/>
          <w:iCs/>
          <w:noProof/>
          <w:lang w:val="fr-CH"/>
        </w:rPr>
        <w:t>et al.</w:t>
      </w:r>
      <w:r w:rsidRPr="005A6108">
        <w:rPr>
          <w:rFonts w:ascii="Calibri" w:eastAsia="Times New Roman" w:hAnsi="Calibri" w:cs="Times New Roman"/>
          <w:noProof/>
          <w:lang w:val="fr-CH"/>
        </w:rPr>
        <w:t xml:space="preserve"> </w:t>
      </w:r>
      <w:r w:rsidRPr="00170698">
        <w:rPr>
          <w:rFonts w:ascii="Calibri" w:eastAsia="Times New Roman" w:hAnsi="Calibri" w:cs="Times New Roman"/>
          <w:noProof/>
        </w:rPr>
        <w:t xml:space="preserve">(2012). The dissimilarity of species interaction networks. </w:t>
      </w:r>
      <w:r w:rsidRPr="00170698">
        <w:rPr>
          <w:rFonts w:ascii="Calibri" w:eastAsia="Times New Roman" w:hAnsi="Calibri" w:cs="Times New Roman"/>
          <w:i/>
          <w:iCs/>
          <w:noProof/>
        </w:rPr>
        <w:t>Ecol. Lett.</w:t>
      </w:r>
      <w:r w:rsidRPr="00170698">
        <w:rPr>
          <w:rFonts w:ascii="Calibri" w:eastAsia="Times New Roman" w:hAnsi="Calibri" w:cs="Times New Roman"/>
          <w:noProof/>
        </w:rPr>
        <w:t>, 15, 1353–61.</w:t>
      </w:r>
    </w:p>
    <w:p w14:paraId="04AEFE16"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Poisot, T., Cirtwill, A.R., Cazelles, K., Gravel, D., Fortin, M.J. &amp; Stouffer, D.B. (2015a). The structure of probabilistic networks. </w:t>
      </w:r>
      <w:r w:rsidRPr="00170698">
        <w:rPr>
          <w:rFonts w:ascii="Calibri" w:eastAsia="Times New Roman" w:hAnsi="Calibri" w:cs="Times New Roman"/>
          <w:i/>
          <w:iCs/>
          <w:noProof/>
        </w:rPr>
        <w:t>Methods Ecol. Evol.</w:t>
      </w:r>
      <w:r w:rsidRPr="00170698">
        <w:rPr>
          <w:rFonts w:ascii="Calibri" w:eastAsia="Times New Roman" w:hAnsi="Calibri" w:cs="Times New Roman"/>
          <w:noProof/>
        </w:rPr>
        <w:t>, 303–312.</w:t>
      </w:r>
    </w:p>
    <w:p w14:paraId="4856337C"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Poisot, T., Stouffer, D.B. &amp; Gravel, D. (2015b). Beyond species : why ecological interaction networks vary through space and time, 243–251.</w:t>
      </w:r>
    </w:p>
    <w:p w14:paraId="2E01FD4E"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lastRenderedPageBreak/>
        <w:t xml:space="preserve">Poisot, T., Stouffer, D.B. &amp; Kéfi, S. (2016). Describe, understand and predict: why do we need networks in ecology? </w:t>
      </w:r>
      <w:r w:rsidRPr="00170698">
        <w:rPr>
          <w:rFonts w:ascii="Calibri" w:eastAsia="Times New Roman" w:hAnsi="Calibri" w:cs="Times New Roman"/>
          <w:i/>
          <w:iCs/>
          <w:noProof/>
        </w:rPr>
        <w:t>Funct. Ecol.</w:t>
      </w:r>
      <w:r w:rsidRPr="00170698">
        <w:rPr>
          <w:rFonts w:ascii="Calibri" w:eastAsia="Times New Roman" w:hAnsi="Calibri" w:cs="Times New Roman"/>
          <w:noProof/>
        </w:rPr>
        <w:t>, 30, 1878–1882.</w:t>
      </w:r>
    </w:p>
    <w:p w14:paraId="1D5F6A56"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Rader, R., Bartomeus, I., Tylianakis, J.M. &amp; Laliberté, E. (2014). The winners and losers of land use intensification: Pollinator community disassembly is non-random and alters functional diversity. </w:t>
      </w:r>
      <w:r w:rsidRPr="00170698">
        <w:rPr>
          <w:rFonts w:ascii="Calibri" w:eastAsia="Times New Roman" w:hAnsi="Calibri" w:cs="Times New Roman"/>
          <w:i/>
          <w:iCs/>
          <w:noProof/>
        </w:rPr>
        <w:t>Divers. Distrib.</w:t>
      </w:r>
      <w:r w:rsidRPr="00170698">
        <w:rPr>
          <w:rFonts w:ascii="Calibri" w:eastAsia="Times New Roman" w:hAnsi="Calibri" w:cs="Times New Roman"/>
          <w:noProof/>
        </w:rPr>
        <w:t>, 20, 908–917.</w:t>
      </w:r>
    </w:p>
    <w:p w14:paraId="707F2647"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Rafferty, N.E. &amp; Ives, A.R. (2013). Phylogenetic trait-based analyses of ecological networks. </w:t>
      </w:r>
      <w:r w:rsidRPr="00170698">
        <w:rPr>
          <w:rFonts w:ascii="Calibri" w:eastAsia="Times New Roman" w:hAnsi="Calibri" w:cs="Times New Roman"/>
          <w:i/>
          <w:iCs/>
          <w:noProof/>
        </w:rPr>
        <w:t>Ecology</w:t>
      </w:r>
      <w:r w:rsidRPr="00170698">
        <w:rPr>
          <w:rFonts w:ascii="Calibri" w:eastAsia="Times New Roman" w:hAnsi="Calibri" w:cs="Times New Roman"/>
          <w:noProof/>
        </w:rPr>
        <w:t>, 94, 2321–33.</w:t>
      </w:r>
    </w:p>
    <w:p w14:paraId="58EC651B"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Robinson, B.W. &amp; Wilson, D.S. (1998). Optimal foraging, specialization, and a solution to Liem’s paradox. </w:t>
      </w:r>
      <w:r w:rsidRPr="00170698">
        <w:rPr>
          <w:rFonts w:ascii="Calibri" w:eastAsia="Times New Roman" w:hAnsi="Calibri" w:cs="Times New Roman"/>
          <w:i/>
          <w:iCs/>
          <w:noProof/>
        </w:rPr>
        <w:t>Am. Nat.</w:t>
      </w:r>
      <w:r w:rsidRPr="00170698">
        <w:rPr>
          <w:rFonts w:ascii="Calibri" w:eastAsia="Times New Roman" w:hAnsi="Calibri" w:cs="Times New Roman"/>
          <w:noProof/>
        </w:rPr>
        <w:t>, 151, 223–35.</w:t>
      </w:r>
    </w:p>
    <w:p w14:paraId="7FEFABA0"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Rosas-Guerrero, V., Aguilar, R., Martén-Rodríguez, S., Ashworth, L., Lopezaraiza-Mikel, M., Bastida, J.M., </w:t>
      </w:r>
      <w:r w:rsidRPr="00170698">
        <w:rPr>
          <w:rFonts w:ascii="Calibri" w:eastAsia="Times New Roman" w:hAnsi="Calibri" w:cs="Times New Roman"/>
          <w:i/>
          <w:iCs/>
          <w:noProof/>
        </w:rPr>
        <w:t>et al.</w:t>
      </w:r>
      <w:r w:rsidRPr="00170698">
        <w:rPr>
          <w:rFonts w:ascii="Calibri" w:eastAsia="Times New Roman" w:hAnsi="Calibri" w:cs="Times New Roman"/>
          <w:noProof/>
        </w:rPr>
        <w:t xml:space="preserve"> (2014). A quantitative review of pollination syndromes: Do floral traits predict effective pollinators? </w:t>
      </w:r>
      <w:r w:rsidRPr="00170698">
        <w:rPr>
          <w:rFonts w:ascii="Calibri" w:eastAsia="Times New Roman" w:hAnsi="Calibri" w:cs="Times New Roman"/>
          <w:i/>
          <w:iCs/>
          <w:noProof/>
        </w:rPr>
        <w:t>Ecol. Lett.</w:t>
      </w:r>
      <w:r w:rsidRPr="00170698">
        <w:rPr>
          <w:rFonts w:ascii="Calibri" w:eastAsia="Times New Roman" w:hAnsi="Calibri" w:cs="Times New Roman"/>
          <w:noProof/>
        </w:rPr>
        <w:t>, 17, 388–400.</w:t>
      </w:r>
    </w:p>
    <w:p w14:paraId="28980BC4"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Santamaría, L. &amp; Rodríguez-Gironés, M.A. (2007). Linkage Rules for Plant–Pollinator Networks: Trait Complementarity or Exploitation Barriers? </w:t>
      </w:r>
      <w:r w:rsidRPr="00170698">
        <w:rPr>
          <w:rFonts w:ascii="Calibri" w:eastAsia="Times New Roman" w:hAnsi="Calibri" w:cs="Times New Roman"/>
          <w:i/>
          <w:iCs/>
          <w:noProof/>
        </w:rPr>
        <w:t>PLOS Biol.</w:t>
      </w:r>
      <w:r w:rsidRPr="00170698">
        <w:rPr>
          <w:rFonts w:ascii="Calibri" w:eastAsia="Times New Roman" w:hAnsi="Calibri" w:cs="Times New Roman"/>
          <w:noProof/>
        </w:rPr>
        <w:t>, 5, e31.</w:t>
      </w:r>
    </w:p>
    <w:p w14:paraId="6C0834BE"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Sargent, R.D. &amp; Otto, S.P. (2006). The role of local species abundance in the evolution of pollinator attraction in flowering plants. </w:t>
      </w:r>
      <w:r w:rsidRPr="00170698">
        <w:rPr>
          <w:rFonts w:ascii="Calibri" w:eastAsia="Times New Roman" w:hAnsi="Calibri" w:cs="Times New Roman"/>
          <w:i/>
          <w:iCs/>
          <w:noProof/>
        </w:rPr>
        <w:t>Am. Nat.</w:t>
      </w:r>
      <w:r w:rsidRPr="00170698">
        <w:rPr>
          <w:rFonts w:ascii="Calibri" w:eastAsia="Times New Roman" w:hAnsi="Calibri" w:cs="Times New Roman"/>
          <w:noProof/>
        </w:rPr>
        <w:t>, 167, 67–80.</w:t>
      </w:r>
    </w:p>
    <w:p w14:paraId="11DC555D"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Sazatornil, F.D., Moré, M., Benitez-Vieyra, S., Cocucci, A.A., Kitching, I.J., Schlumpberger, B.O., </w:t>
      </w:r>
      <w:r w:rsidRPr="00170698">
        <w:rPr>
          <w:rFonts w:ascii="Calibri" w:eastAsia="Times New Roman" w:hAnsi="Calibri" w:cs="Times New Roman"/>
          <w:i/>
          <w:iCs/>
          <w:noProof/>
        </w:rPr>
        <w:t>et al.</w:t>
      </w:r>
      <w:r w:rsidRPr="00170698">
        <w:rPr>
          <w:rFonts w:ascii="Calibri" w:eastAsia="Times New Roman" w:hAnsi="Calibri" w:cs="Times New Roman"/>
          <w:noProof/>
        </w:rPr>
        <w:t xml:space="preserve"> (2016). Beyond neutral and forbidden links: morphological matches and the assembly of mutualistic hawkmoth-plant networks. </w:t>
      </w:r>
      <w:r w:rsidRPr="00170698">
        <w:rPr>
          <w:rFonts w:ascii="Calibri" w:eastAsia="Times New Roman" w:hAnsi="Calibri" w:cs="Times New Roman"/>
          <w:i/>
          <w:iCs/>
          <w:noProof/>
        </w:rPr>
        <w:t>J. Anim. Ecol.</w:t>
      </w:r>
      <w:r w:rsidRPr="00170698">
        <w:rPr>
          <w:rFonts w:ascii="Calibri" w:eastAsia="Times New Roman" w:hAnsi="Calibri" w:cs="Times New Roman"/>
          <w:noProof/>
        </w:rPr>
        <w:t>, 85, 1586–1594.</w:t>
      </w:r>
    </w:p>
    <w:p w14:paraId="4CC37979"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Schleuning, M., Fründ, J. &amp; García, D. (2015). Predicting ecosystem functions from biodiversity </w:t>
      </w:r>
      <w:r w:rsidRPr="00170698">
        <w:rPr>
          <w:rFonts w:ascii="Calibri" w:eastAsia="Times New Roman" w:hAnsi="Calibri" w:cs="Times New Roman"/>
          <w:noProof/>
        </w:rPr>
        <w:lastRenderedPageBreak/>
        <w:t xml:space="preserve">and mutualistic networks: an extension of trait-based concepts to plant-animal interactions. </w:t>
      </w:r>
      <w:r w:rsidRPr="00170698">
        <w:rPr>
          <w:rFonts w:ascii="Calibri" w:eastAsia="Times New Roman" w:hAnsi="Calibri" w:cs="Times New Roman"/>
          <w:i/>
          <w:iCs/>
          <w:noProof/>
        </w:rPr>
        <w:t>Ecography (Cop.).</w:t>
      </w:r>
      <w:r w:rsidRPr="00170698">
        <w:rPr>
          <w:rFonts w:ascii="Calibri" w:eastAsia="Times New Roman" w:hAnsi="Calibri" w:cs="Times New Roman"/>
          <w:noProof/>
        </w:rPr>
        <w:t>, 38, 380–392.</w:t>
      </w:r>
    </w:p>
    <w:p w14:paraId="0217E2A4"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Schupp, E.W., Jordano, P. &amp; Gómez, J.M. (2017). A general framework for effectiveness concepts in mutualisms. </w:t>
      </w:r>
      <w:r w:rsidRPr="00170698">
        <w:rPr>
          <w:rFonts w:ascii="Calibri" w:eastAsia="Times New Roman" w:hAnsi="Calibri" w:cs="Times New Roman"/>
          <w:i/>
          <w:iCs/>
          <w:noProof/>
        </w:rPr>
        <w:t>Ecol. Lett.</w:t>
      </w:r>
      <w:r w:rsidRPr="00170698">
        <w:rPr>
          <w:rFonts w:ascii="Calibri" w:eastAsia="Times New Roman" w:hAnsi="Calibri" w:cs="Times New Roman"/>
          <w:noProof/>
        </w:rPr>
        <w:t>, 20, 577–590.</w:t>
      </w:r>
    </w:p>
    <w:p w14:paraId="695E4C39"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Simanonok, M.P. &amp; Burkle, L.A. (2014). Partitioning interaction turnover among alpine pollination networks: spatial, temporal, and environmental patterns. </w:t>
      </w:r>
      <w:r w:rsidRPr="00170698">
        <w:rPr>
          <w:rFonts w:ascii="Calibri" w:eastAsia="Times New Roman" w:hAnsi="Calibri" w:cs="Times New Roman"/>
          <w:i/>
          <w:iCs/>
          <w:noProof/>
        </w:rPr>
        <w:t>Ecosphere</w:t>
      </w:r>
      <w:r w:rsidRPr="00170698">
        <w:rPr>
          <w:rFonts w:ascii="Calibri" w:eastAsia="Times New Roman" w:hAnsi="Calibri" w:cs="Times New Roman"/>
          <w:noProof/>
        </w:rPr>
        <w:t>, 5, art149-art149.</w:t>
      </w:r>
    </w:p>
    <w:p w14:paraId="619F0BB6" w14:textId="77777777" w:rsidR="00B44FE6" w:rsidRPr="005A6108" w:rsidRDefault="00B44FE6" w:rsidP="00B44FE6">
      <w:pPr>
        <w:widowControl w:val="0"/>
        <w:autoSpaceDE w:val="0"/>
        <w:autoSpaceDN w:val="0"/>
        <w:adjustRightInd w:val="0"/>
        <w:ind w:left="480" w:hanging="480"/>
        <w:rPr>
          <w:rFonts w:ascii="Calibri" w:eastAsia="Times New Roman" w:hAnsi="Calibri" w:cs="Times New Roman"/>
          <w:noProof/>
          <w:lang w:val="de-CH"/>
        </w:rPr>
      </w:pPr>
      <w:r w:rsidRPr="00170698">
        <w:rPr>
          <w:rFonts w:ascii="Calibri" w:eastAsia="Times New Roman" w:hAnsi="Calibri" w:cs="Times New Roman"/>
          <w:noProof/>
        </w:rPr>
        <w:t xml:space="preserve">Spiesman, B.J. &amp; Gratton, C. (2016). Flexible foraging shapes the topology of plant-pollinator interaction Networks. </w:t>
      </w:r>
      <w:r w:rsidRPr="005A6108">
        <w:rPr>
          <w:rFonts w:ascii="Calibri" w:eastAsia="Times New Roman" w:hAnsi="Calibri" w:cs="Times New Roman"/>
          <w:i/>
          <w:iCs/>
          <w:noProof/>
          <w:lang w:val="de-CH"/>
        </w:rPr>
        <w:t>Ecology</w:t>
      </w:r>
      <w:r w:rsidRPr="005A6108">
        <w:rPr>
          <w:rFonts w:ascii="Calibri" w:eastAsia="Times New Roman" w:hAnsi="Calibri" w:cs="Times New Roman"/>
          <w:noProof/>
          <w:lang w:val="de-CH"/>
        </w:rPr>
        <w:t>, 97, 1431–1441.</w:t>
      </w:r>
    </w:p>
    <w:p w14:paraId="2D913044"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5A6108">
        <w:rPr>
          <w:rFonts w:ascii="Calibri" w:eastAsia="Times New Roman" w:hAnsi="Calibri" w:cs="Times New Roman"/>
          <w:noProof/>
          <w:lang w:val="de-CH"/>
        </w:rPr>
        <w:t xml:space="preserve">Stang, M., Klinkhamer, P.G.L., Waser, N.M., Stang, I. &amp; Van Der Meijden, E. (2009). </w:t>
      </w:r>
      <w:r w:rsidRPr="00170698">
        <w:rPr>
          <w:rFonts w:ascii="Calibri" w:eastAsia="Times New Roman" w:hAnsi="Calibri" w:cs="Times New Roman"/>
          <w:noProof/>
        </w:rPr>
        <w:t xml:space="preserve">Size-specific interaction patterns and size matching in a plant-pollinator interaction web. </w:t>
      </w:r>
      <w:r w:rsidRPr="00170698">
        <w:rPr>
          <w:rFonts w:ascii="Calibri" w:eastAsia="Times New Roman" w:hAnsi="Calibri" w:cs="Times New Roman"/>
          <w:i/>
          <w:iCs/>
          <w:noProof/>
        </w:rPr>
        <w:t>Ann. Bot.</w:t>
      </w:r>
      <w:r w:rsidRPr="00170698">
        <w:rPr>
          <w:rFonts w:ascii="Calibri" w:eastAsia="Times New Roman" w:hAnsi="Calibri" w:cs="Times New Roman"/>
          <w:noProof/>
        </w:rPr>
        <w:t>, 103, 1459–1469.</w:t>
      </w:r>
    </w:p>
    <w:p w14:paraId="35F570CD"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Staniczenko, P.P.A., Sivasubramaniam, P., Suttle, K.B. &amp; Pearson, R.G. (2017). Linking macroecology and community ecology: refining predictions of species distributions using biotic interaction networks. </w:t>
      </w:r>
      <w:r w:rsidRPr="00170698">
        <w:rPr>
          <w:rFonts w:ascii="Calibri" w:eastAsia="Times New Roman" w:hAnsi="Calibri" w:cs="Times New Roman"/>
          <w:i/>
          <w:iCs/>
          <w:noProof/>
        </w:rPr>
        <w:t>Ecol. Lett.</w:t>
      </w:r>
      <w:r w:rsidRPr="00170698">
        <w:rPr>
          <w:rFonts w:ascii="Calibri" w:eastAsia="Times New Roman" w:hAnsi="Calibri" w:cs="Times New Roman"/>
          <w:noProof/>
        </w:rPr>
        <w:t>, 20, 693–707.</w:t>
      </w:r>
    </w:p>
    <w:p w14:paraId="23F548FB"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Swenson, N.G. (2011). The role of evolutionary processes in producing biodiversity patterns, and the interrelationships between taxonomic, functional and phylogenetic biodiversity. </w:t>
      </w:r>
      <w:r w:rsidRPr="00170698">
        <w:rPr>
          <w:rFonts w:ascii="Calibri" w:eastAsia="Times New Roman" w:hAnsi="Calibri" w:cs="Times New Roman"/>
          <w:i/>
          <w:iCs/>
          <w:noProof/>
        </w:rPr>
        <w:t>Am. J. Bot.</w:t>
      </w:r>
      <w:r w:rsidRPr="00170698">
        <w:rPr>
          <w:rFonts w:ascii="Calibri" w:eastAsia="Times New Roman" w:hAnsi="Calibri" w:cs="Times New Roman"/>
          <w:noProof/>
        </w:rPr>
        <w:t>, 98, 472–80.</w:t>
      </w:r>
    </w:p>
    <w:p w14:paraId="13FD9D3A"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Thomson, J. (2003). When is it mutualism? </w:t>
      </w:r>
      <w:r w:rsidRPr="00170698">
        <w:rPr>
          <w:rFonts w:ascii="Calibri" w:eastAsia="Times New Roman" w:hAnsi="Calibri" w:cs="Times New Roman"/>
          <w:i/>
          <w:iCs/>
          <w:noProof/>
        </w:rPr>
        <w:t>Am. Nat.</w:t>
      </w:r>
      <w:r w:rsidRPr="00170698">
        <w:rPr>
          <w:rFonts w:ascii="Calibri" w:eastAsia="Times New Roman" w:hAnsi="Calibri" w:cs="Times New Roman"/>
          <w:noProof/>
        </w:rPr>
        <w:t>, 162, S1–S9.</w:t>
      </w:r>
    </w:p>
    <w:p w14:paraId="03857DF6"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Trojelsgaard, K., Jordano, P., Carstensen, D.W. &amp; Olesen, J.M. (2015). Geographical variation in </w:t>
      </w:r>
      <w:r w:rsidRPr="00170698">
        <w:rPr>
          <w:rFonts w:ascii="Calibri" w:eastAsia="Times New Roman" w:hAnsi="Calibri" w:cs="Times New Roman"/>
          <w:noProof/>
        </w:rPr>
        <w:lastRenderedPageBreak/>
        <w:t xml:space="preserve">mutualistic networks: similarity, turnover and partner fidelity. </w:t>
      </w:r>
      <w:r w:rsidRPr="00170698">
        <w:rPr>
          <w:rFonts w:ascii="Calibri" w:eastAsia="Times New Roman" w:hAnsi="Calibri" w:cs="Times New Roman"/>
          <w:i/>
          <w:iCs/>
          <w:noProof/>
        </w:rPr>
        <w:t>Proc. R. Soc. B Biol. Sci.</w:t>
      </w:r>
      <w:r w:rsidRPr="00170698">
        <w:rPr>
          <w:rFonts w:ascii="Calibri" w:eastAsia="Times New Roman" w:hAnsi="Calibri" w:cs="Times New Roman"/>
          <w:noProof/>
        </w:rPr>
        <w:t>, 282, 20142925–20142925.</w:t>
      </w:r>
    </w:p>
    <w:p w14:paraId="333DE936"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Valdovinos, F.S., Brosi, B.J., Briggs, H.M., Moisset de Espanés, P., Ramos-Jiliberto, R. &amp; Martinez, N.D. (2016). Niche partitioning due to adaptive foraging reverses effects of nestedness and connectance on pollination network stability. </w:t>
      </w:r>
      <w:r w:rsidRPr="00170698">
        <w:rPr>
          <w:rFonts w:ascii="Calibri" w:eastAsia="Times New Roman" w:hAnsi="Calibri" w:cs="Times New Roman"/>
          <w:i/>
          <w:iCs/>
          <w:noProof/>
        </w:rPr>
        <w:t>Ecol. Lett.</w:t>
      </w:r>
      <w:r w:rsidRPr="00170698">
        <w:rPr>
          <w:rFonts w:ascii="Calibri" w:eastAsia="Times New Roman" w:hAnsi="Calibri" w:cs="Times New Roman"/>
          <w:noProof/>
        </w:rPr>
        <w:t>, 19, 1277–1286.</w:t>
      </w:r>
    </w:p>
    <w:p w14:paraId="692881D9"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Vamosi, J.C., Moray, C.M., Garcha, N.K., Chamberlain, S.A. &amp; Mooers, A. (2014). Pollinators visit related plant species across 29 plant-pollinator networks. </w:t>
      </w:r>
      <w:r w:rsidRPr="00170698">
        <w:rPr>
          <w:rFonts w:ascii="Calibri" w:eastAsia="Times New Roman" w:hAnsi="Calibri" w:cs="Times New Roman"/>
          <w:i/>
          <w:iCs/>
          <w:noProof/>
        </w:rPr>
        <w:t>Ecol. Evol.</w:t>
      </w:r>
      <w:r w:rsidRPr="00170698">
        <w:rPr>
          <w:rFonts w:ascii="Calibri" w:eastAsia="Times New Roman" w:hAnsi="Calibri" w:cs="Times New Roman"/>
          <w:noProof/>
        </w:rPr>
        <w:t>, 4, 2303–2315.</w:t>
      </w:r>
    </w:p>
    <w:p w14:paraId="520A5BBD"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Vazquez, D.P., Bluthgen, N., Cagnolo, L., Chacoff, N.P., Vázquez, D.P., Blüthgen, N., </w:t>
      </w:r>
      <w:r w:rsidRPr="00170698">
        <w:rPr>
          <w:rFonts w:ascii="Calibri" w:eastAsia="Times New Roman" w:hAnsi="Calibri" w:cs="Times New Roman"/>
          <w:i/>
          <w:iCs/>
          <w:noProof/>
        </w:rPr>
        <w:t>et al.</w:t>
      </w:r>
      <w:r w:rsidRPr="00170698">
        <w:rPr>
          <w:rFonts w:ascii="Calibri" w:eastAsia="Times New Roman" w:hAnsi="Calibri" w:cs="Times New Roman"/>
          <w:noProof/>
        </w:rPr>
        <w:t xml:space="preserve"> (2009). Uniting pattern and process in plant-animal mutualistic networks: a review. </w:t>
      </w:r>
      <w:r w:rsidRPr="00170698">
        <w:rPr>
          <w:rFonts w:ascii="Calibri" w:eastAsia="Times New Roman" w:hAnsi="Calibri" w:cs="Times New Roman"/>
          <w:i/>
          <w:iCs/>
          <w:noProof/>
        </w:rPr>
        <w:t>Ann. Bot.</w:t>
      </w:r>
      <w:r w:rsidRPr="00170698">
        <w:rPr>
          <w:rFonts w:ascii="Calibri" w:eastAsia="Times New Roman" w:hAnsi="Calibri" w:cs="Times New Roman"/>
          <w:noProof/>
        </w:rPr>
        <w:t>, 103, 1445–1457.</w:t>
      </w:r>
    </w:p>
    <w:p w14:paraId="726E4FCD" w14:textId="77777777" w:rsidR="00B44FE6" w:rsidRPr="005A6108" w:rsidRDefault="00B44FE6" w:rsidP="00B44FE6">
      <w:pPr>
        <w:widowControl w:val="0"/>
        <w:autoSpaceDE w:val="0"/>
        <w:autoSpaceDN w:val="0"/>
        <w:adjustRightInd w:val="0"/>
        <w:ind w:left="480" w:hanging="480"/>
        <w:rPr>
          <w:rFonts w:ascii="Calibri" w:eastAsia="Times New Roman" w:hAnsi="Calibri" w:cs="Times New Roman"/>
          <w:noProof/>
          <w:lang w:val="it-IT"/>
        </w:rPr>
      </w:pPr>
      <w:r w:rsidRPr="00170698">
        <w:rPr>
          <w:rFonts w:ascii="Calibri" w:eastAsia="Times New Roman" w:hAnsi="Calibri" w:cs="Times New Roman"/>
          <w:noProof/>
        </w:rPr>
        <w:t xml:space="preserve">Vázquez, D.P., Chacoff, N.P. &amp; Cagnolo, L. (2009). Evaluating multiple determinants of the structure of mutualistic networks. </w:t>
      </w:r>
      <w:r w:rsidRPr="005A6108">
        <w:rPr>
          <w:rFonts w:ascii="Calibri" w:eastAsia="Times New Roman" w:hAnsi="Calibri" w:cs="Times New Roman"/>
          <w:i/>
          <w:iCs/>
          <w:noProof/>
          <w:lang w:val="it-IT"/>
        </w:rPr>
        <w:t>Ecology</w:t>
      </w:r>
      <w:r w:rsidRPr="005A6108">
        <w:rPr>
          <w:rFonts w:ascii="Calibri" w:eastAsia="Times New Roman" w:hAnsi="Calibri" w:cs="Times New Roman"/>
          <w:noProof/>
          <w:lang w:val="it-IT"/>
        </w:rPr>
        <w:t>, 90, 2039–2046.</w:t>
      </w:r>
    </w:p>
    <w:p w14:paraId="0CF86C21"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5A6108">
        <w:rPr>
          <w:rFonts w:ascii="Calibri" w:eastAsia="Times New Roman" w:hAnsi="Calibri" w:cs="Times New Roman"/>
          <w:noProof/>
          <w:lang w:val="it-IT"/>
        </w:rPr>
        <w:t xml:space="preserve">Vázquez, D.P., Ramos-Jiliberto, R., Urbani, P. &amp; Valdovinos, F.S. (2015). </w:t>
      </w:r>
      <w:r w:rsidRPr="00170698">
        <w:rPr>
          <w:rFonts w:ascii="Calibri" w:eastAsia="Times New Roman" w:hAnsi="Calibri" w:cs="Times New Roman"/>
          <w:noProof/>
        </w:rPr>
        <w:t xml:space="preserve">A conceptual framework for studying the strength of plant -- animal mutualistic interactions. </w:t>
      </w:r>
      <w:r w:rsidRPr="00170698">
        <w:rPr>
          <w:rFonts w:ascii="Calibri" w:eastAsia="Times New Roman" w:hAnsi="Calibri" w:cs="Times New Roman"/>
          <w:i/>
          <w:iCs/>
          <w:noProof/>
        </w:rPr>
        <w:t>Ecol. Lett.</w:t>
      </w:r>
      <w:r w:rsidRPr="00170698">
        <w:rPr>
          <w:rFonts w:ascii="Calibri" w:eastAsia="Times New Roman" w:hAnsi="Calibri" w:cs="Times New Roman"/>
          <w:noProof/>
        </w:rPr>
        <w:t>, 385–400.</w:t>
      </w:r>
    </w:p>
    <w:p w14:paraId="3158DCD2"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Weber, M.G. &amp; Agrawal, A. a. (2012). Phylogeny, ecology, and the coupling of comparative and experimental approaches. </w:t>
      </w:r>
      <w:r w:rsidRPr="00170698">
        <w:rPr>
          <w:rFonts w:ascii="Calibri" w:eastAsia="Times New Roman" w:hAnsi="Calibri" w:cs="Times New Roman"/>
          <w:i/>
          <w:iCs/>
          <w:noProof/>
        </w:rPr>
        <w:t>Trends Ecol. Evol.</w:t>
      </w:r>
      <w:r w:rsidRPr="00170698">
        <w:rPr>
          <w:rFonts w:ascii="Calibri" w:eastAsia="Times New Roman" w:hAnsi="Calibri" w:cs="Times New Roman"/>
          <w:noProof/>
        </w:rPr>
        <w:t>, 27, 394–403.</w:t>
      </w:r>
    </w:p>
    <w:p w14:paraId="391C2BEC"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Weinstein, B.G. &amp; Graham, C.H. (2017a). On comparing traits and abundance for predicting species interactions with imperfect detection. </w:t>
      </w:r>
      <w:r w:rsidRPr="00170698">
        <w:rPr>
          <w:rFonts w:ascii="Calibri" w:eastAsia="Times New Roman" w:hAnsi="Calibri" w:cs="Times New Roman"/>
          <w:i/>
          <w:iCs/>
          <w:noProof/>
        </w:rPr>
        <w:t>Food Webs</w:t>
      </w:r>
      <w:r w:rsidRPr="00170698">
        <w:rPr>
          <w:rFonts w:ascii="Calibri" w:eastAsia="Times New Roman" w:hAnsi="Calibri" w:cs="Times New Roman"/>
          <w:noProof/>
        </w:rPr>
        <w:t>, 11, 17–25.</w:t>
      </w:r>
    </w:p>
    <w:p w14:paraId="08CDC917"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Weinstein, B.G. &amp; Graham, C.H. (2017b). Persistent bill and corolla matching despite shifting temporal resources in tropical hummingbird-plant interactions. </w:t>
      </w:r>
      <w:r w:rsidRPr="00170698">
        <w:rPr>
          <w:rFonts w:ascii="Calibri" w:eastAsia="Times New Roman" w:hAnsi="Calibri" w:cs="Times New Roman"/>
          <w:i/>
          <w:iCs/>
          <w:noProof/>
        </w:rPr>
        <w:t>Ecol. Lett.</w:t>
      </w:r>
      <w:r w:rsidRPr="00170698">
        <w:rPr>
          <w:rFonts w:ascii="Calibri" w:eastAsia="Times New Roman" w:hAnsi="Calibri" w:cs="Times New Roman"/>
          <w:noProof/>
        </w:rPr>
        <w:t>, 20, 326–335.</w:t>
      </w:r>
    </w:p>
    <w:p w14:paraId="59A82E5A"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lastRenderedPageBreak/>
        <w:t xml:space="preserve">Wells, K. &amp; O’Hara, R.B. (2013). Species interactions: Estimating per-individual interaction strength and covariates before simplifying data into per-species ecological networks. </w:t>
      </w:r>
      <w:r w:rsidRPr="00170698">
        <w:rPr>
          <w:rFonts w:ascii="Calibri" w:eastAsia="Times New Roman" w:hAnsi="Calibri" w:cs="Times New Roman"/>
          <w:i/>
          <w:iCs/>
          <w:noProof/>
        </w:rPr>
        <w:t>Methods Ecol. Evol.</w:t>
      </w:r>
      <w:r w:rsidRPr="00170698">
        <w:rPr>
          <w:rFonts w:ascii="Calibri" w:eastAsia="Times New Roman" w:hAnsi="Calibri" w:cs="Times New Roman"/>
          <w:noProof/>
        </w:rPr>
        <w:t>, 4, 1–8.</w:t>
      </w:r>
    </w:p>
    <w:p w14:paraId="240718F9" w14:textId="77777777" w:rsidR="00B44FE6" w:rsidRPr="00170698" w:rsidRDefault="00B44FE6" w:rsidP="00B44FE6">
      <w:pPr>
        <w:widowControl w:val="0"/>
        <w:autoSpaceDE w:val="0"/>
        <w:autoSpaceDN w:val="0"/>
        <w:adjustRightInd w:val="0"/>
        <w:ind w:left="480" w:hanging="480"/>
        <w:rPr>
          <w:rFonts w:ascii="Calibri" w:eastAsia="Times New Roman" w:hAnsi="Calibri" w:cs="Times New Roman"/>
          <w:noProof/>
        </w:rPr>
      </w:pPr>
      <w:r w:rsidRPr="00170698">
        <w:rPr>
          <w:rFonts w:ascii="Calibri" w:eastAsia="Times New Roman" w:hAnsi="Calibri" w:cs="Times New Roman"/>
          <w:noProof/>
        </w:rPr>
        <w:t xml:space="preserve">Wilson, P., Wolfe, A.D., Armbruster, W.S., Thomson, J.D. &amp; Wilson, P. (2007). Constrained lability in floral evolution : counting convergent origins of hummingbird pollination in Penstemon and Keckiella. </w:t>
      </w:r>
      <w:r w:rsidRPr="00170698">
        <w:rPr>
          <w:rFonts w:ascii="Calibri" w:eastAsia="Times New Roman" w:hAnsi="Calibri" w:cs="Times New Roman"/>
          <w:i/>
          <w:iCs/>
          <w:noProof/>
        </w:rPr>
        <w:t>New Phytol.</w:t>
      </w:r>
      <w:r w:rsidRPr="00170698">
        <w:rPr>
          <w:rFonts w:ascii="Calibri" w:eastAsia="Times New Roman" w:hAnsi="Calibri" w:cs="Times New Roman"/>
          <w:noProof/>
        </w:rPr>
        <w:t>, 176, 883–890.</w:t>
      </w:r>
    </w:p>
    <w:p w14:paraId="3F55DFF9" w14:textId="77777777" w:rsidR="00B44FE6" w:rsidRPr="00170698" w:rsidRDefault="00B44FE6" w:rsidP="00B44FE6">
      <w:pPr>
        <w:widowControl w:val="0"/>
        <w:autoSpaceDE w:val="0"/>
        <w:autoSpaceDN w:val="0"/>
        <w:adjustRightInd w:val="0"/>
        <w:ind w:left="480" w:hanging="480"/>
        <w:rPr>
          <w:rFonts w:ascii="Calibri" w:hAnsi="Calibri"/>
          <w:noProof/>
        </w:rPr>
      </w:pPr>
      <w:r w:rsidRPr="00170698">
        <w:rPr>
          <w:rFonts w:ascii="Calibri" w:eastAsia="Times New Roman" w:hAnsi="Calibri" w:cs="Times New Roman"/>
          <w:noProof/>
        </w:rPr>
        <w:t xml:space="preserve">Wolowski, M., Carvalheiro, G. &amp; Freitas, L. (2017). Influence of plant – pollinator interactions on the assembly of plant and hummingbird communities. </w:t>
      </w:r>
      <w:r w:rsidRPr="00170698">
        <w:rPr>
          <w:rFonts w:ascii="Calibri" w:eastAsia="Times New Roman" w:hAnsi="Calibri" w:cs="Times New Roman"/>
          <w:i/>
          <w:iCs/>
          <w:noProof/>
        </w:rPr>
        <w:t>Jounal Ecol.</w:t>
      </w:r>
      <w:r w:rsidRPr="00170698">
        <w:rPr>
          <w:rFonts w:ascii="Calibri" w:eastAsia="Times New Roman" w:hAnsi="Calibri" w:cs="Times New Roman"/>
          <w:noProof/>
        </w:rPr>
        <w:t>, 105, 332–344.</w:t>
      </w:r>
    </w:p>
    <w:p w14:paraId="5C7E334A" w14:textId="77777777" w:rsidR="00B44FE6" w:rsidRDefault="00B44FE6" w:rsidP="00B44FE6">
      <w:pPr>
        <w:widowControl w:val="0"/>
        <w:autoSpaceDE w:val="0"/>
        <w:autoSpaceDN w:val="0"/>
        <w:adjustRightInd w:val="0"/>
        <w:ind w:left="480" w:hanging="480"/>
      </w:pPr>
      <w:r>
        <w:fldChar w:fldCharType="end"/>
      </w:r>
      <w:r>
        <w:br w:type="page"/>
      </w:r>
    </w:p>
    <w:p w14:paraId="5A0C50CC" w14:textId="77777777" w:rsidR="00B44FE6" w:rsidRDefault="00B44FE6" w:rsidP="00B44FE6">
      <w:pPr>
        <w:spacing w:line="360" w:lineRule="auto"/>
      </w:pPr>
      <w:r>
        <w:lastRenderedPageBreak/>
        <w:t>Box 1 Hummingbird-plant abundance and interaction data.</w:t>
      </w:r>
    </w:p>
    <w:p w14:paraId="69570B22" w14:textId="4EF7691C" w:rsidR="00B44FE6" w:rsidRDefault="00B44FE6" w:rsidP="00B44FE6">
      <w:pPr>
        <w:spacing w:line="360" w:lineRule="auto"/>
      </w:pPr>
      <w:r w:rsidRPr="006308A2">
        <w:t xml:space="preserve">Data were collected along an elevational gradient from 1300 m to 2500 m in the </w:t>
      </w:r>
      <w:proofErr w:type="spellStart"/>
      <w:r w:rsidRPr="006308A2">
        <w:t>Maquipicuna</w:t>
      </w:r>
      <w:proofErr w:type="spellEnd"/>
      <w:r w:rsidRPr="006308A2">
        <w:t xml:space="preserve"> Research Station and Santa Lucia </w:t>
      </w:r>
      <w:proofErr w:type="spellStart"/>
      <w:r w:rsidRPr="006308A2">
        <w:t>Ecolodge</w:t>
      </w:r>
      <w:proofErr w:type="spellEnd"/>
      <w:r w:rsidRPr="006308A2">
        <w:t xml:space="preserve"> in northwestern Ecuador (0.118 S, −78.612 W).  The site </w:t>
      </w:r>
      <w:r>
        <w:t>contains</w:t>
      </w:r>
      <w:r w:rsidRPr="006308A2">
        <w:t xml:space="preserve"> primary and secondary montane cloud forest and a </w:t>
      </w:r>
      <w:r>
        <w:t xml:space="preserve">has a </w:t>
      </w:r>
      <w:r w:rsidRPr="006308A2">
        <w:t>cooler rainy season from November to May and a warmer dry season from June to October.  We sampled flower abundance and hummingbird-plant interactions monthly along six 1-km transects every 200 meters along the elevation gradient between June 2013 and June 2017.  For flower abundance we counted all flowers in bloom within 5 m of pre-existing trails that were used by hummingbirds.</w:t>
      </w:r>
      <w:r w:rsidRPr="006308A2">
        <w:rPr>
          <w:rStyle w:val="CommentReference"/>
          <w:sz w:val="24"/>
          <w:szCs w:val="24"/>
        </w:rPr>
        <w:annotationRef/>
      </w:r>
      <w:r w:rsidR="006874C0">
        <w:t xml:space="preserve"> </w:t>
      </w:r>
      <w:r w:rsidRPr="006308A2">
        <w:t xml:space="preserve">For hummingbird-plant interactions we used time-lapse cameras </w:t>
      </w:r>
      <w:proofErr w:type="gramStart"/>
      <w:r w:rsidRPr="006308A2">
        <w:t>placed  1</w:t>
      </w:r>
      <w:proofErr w:type="gramEnd"/>
      <w:r w:rsidRPr="006308A2">
        <w:t>-3 met</w:t>
      </w:r>
      <w:r>
        <w:t xml:space="preserve">ers from blooming flowers and used the computer vision program </w:t>
      </w:r>
      <w:proofErr w:type="spellStart"/>
      <w:r>
        <w:t>MotionMeerkat</w:t>
      </w:r>
      <w:proofErr w:type="spellEnd"/>
      <w:r>
        <w:t xml:space="preserve"> to identify images that contained movement which we reviewed in order to identify hummingbirds (Weinstein 2015). Hummingbird trait data were taken from published data sources (Graham et al. 2012) and flower corolla lengths were measured in the field. For detailed information on data collection see Weinstein and Graham (2017).</w:t>
      </w:r>
      <w:r w:rsidR="006874C0">
        <w:t xml:space="preserve"> </w:t>
      </w:r>
      <w:r>
        <w:t xml:space="preserve">In </w:t>
      </w:r>
      <w:proofErr w:type="gramStart"/>
      <w:r>
        <w:t>total</w:t>
      </w:r>
      <w:proofErr w:type="gramEnd"/>
      <w:r>
        <w:t xml:space="preserve"> we conducted XX floral transects and recorded XX plants in bloom.  Our cameras recorded XX interactions across XX hummingbird bird species and XX plant species for which we had complete morphological and taxonomic information. The taxonomic diversity of hummingbird-visited plants included XX genera from XX families dominated by </w:t>
      </w:r>
      <w:proofErr w:type="spellStart"/>
      <w:r>
        <w:t>Gesneriaceae</w:t>
      </w:r>
      <w:proofErr w:type="spellEnd"/>
      <w:r>
        <w:t xml:space="preserve">, </w:t>
      </w:r>
      <w:proofErr w:type="spellStart"/>
      <w:r>
        <w:t>Rubiaceae</w:t>
      </w:r>
      <w:proofErr w:type="spellEnd"/>
      <w:r>
        <w:t xml:space="preserve">, </w:t>
      </w:r>
      <w:proofErr w:type="spellStart"/>
      <w:r>
        <w:t>Ericaceae</w:t>
      </w:r>
      <w:proofErr w:type="spellEnd"/>
      <w:r>
        <w:t xml:space="preserve"> and </w:t>
      </w:r>
      <w:proofErr w:type="spellStart"/>
      <w:r>
        <w:t>Heliconiaceae</w:t>
      </w:r>
      <w:proofErr w:type="spellEnd"/>
      <w:r>
        <w:t>. Flower abundance varied across the year with the highest abund</w:t>
      </w:r>
      <w:r w:rsidR="006874C0">
        <w:t>ance from June to Sept (Figure S2</w:t>
      </w:r>
      <w:r>
        <w:t>).</w:t>
      </w:r>
    </w:p>
    <w:p w14:paraId="3FA569BF" w14:textId="77777777" w:rsidR="006874C0" w:rsidRDefault="006874C0" w:rsidP="00B44FE6">
      <w:pPr>
        <w:widowControl w:val="0"/>
        <w:autoSpaceDE w:val="0"/>
        <w:autoSpaceDN w:val="0"/>
        <w:adjustRightInd w:val="0"/>
        <w:ind w:left="480" w:hanging="480"/>
      </w:pPr>
      <w:r>
        <w:br w:type="page"/>
      </w:r>
    </w:p>
    <w:p w14:paraId="320BC48E" w14:textId="77777777" w:rsidR="006874C0" w:rsidRDefault="006874C0" w:rsidP="00B44FE6">
      <w:pPr>
        <w:widowControl w:val="0"/>
        <w:autoSpaceDE w:val="0"/>
        <w:autoSpaceDN w:val="0"/>
        <w:adjustRightInd w:val="0"/>
        <w:ind w:left="480" w:hanging="480"/>
      </w:pPr>
      <w:r>
        <w:lastRenderedPageBreak/>
        <w:t xml:space="preserve">Box 2 Assessing predictive models of interaction </w:t>
      </w:r>
      <w:proofErr w:type="spellStart"/>
      <w:r>
        <w:t>betadiversity</w:t>
      </w:r>
      <w:proofErr w:type="spellEnd"/>
    </w:p>
    <w:p w14:paraId="018BBF3B" w14:textId="6442D94E" w:rsidR="006874C0" w:rsidRDefault="006874C0" w:rsidP="00B44FE6">
      <w:pPr>
        <w:widowControl w:val="0"/>
        <w:autoSpaceDE w:val="0"/>
        <w:autoSpaceDN w:val="0"/>
        <w:adjustRightInd w:val="0"/>
        <w:ind w:left="480" w:hanging="480"/>
      </w:pPr>
      <w:r>
        <w:t xml:space="preserve">Using the  </w:t>
      </w:r>
      <w:r>
        <w:br w:type="page"/>
      </w:r>
    </w:p>
    <w:p w14:paraId="2DCB39DC" w14:textId="589259CC" w:rsidR="00B44FE6" w:rsidRDefault="00B44FE6" w:rsidP="00B44FE6">
      <w:pPr>
        <w:widowControl w:val="0"/>
        <w:autoSpaceDE w:val="0"/>
        <w:autoSpaceDN w:val="0"/>
        <w:adjustRightInd w:val="0"/>
        <w:ind w:left="480" w:hanging="480"/>
      </w:pPr>
      <w:commentRangeStart w:id="86"/>
      <w:r>
        <w:lastRenderedPageBreak/>
        <w:t>Box 3 Phylogeny as a predictor of species interactions</w:t>
      </w:r>
      <w:commentRangeEnd w:id="86"/>
      <w:r w:rsidR="008349FC">
        <w:rPr>
          <w:rStyle w:val="CommentReference"/>
        </w:rPr>
        <w:commentReference w:id="86"/>
      </w:r>
    </w:p>
    <w:p w14:paraId="559E806C" w14:textId="69079ACF" w:rsidR="00B44FE6" w:rsidRDefault="00B44FE6" w:rsidP="004B3E0F">
      <w:pPr>
        <w:spacing w:after="0"/>
        <w:ind w:firstLine="720"/>
      </w:pPr>
      <w:r>
        <w:t>Finally, incorporating phylogenetic information may increase our ability to predict interaction beta-diversity. P</w:t>
      </w:r>
      <w:r w:rsidRPr="00721E80">
        <w:t xml:space="preserve">hylogenic </w:t>
      </w:r>
      <w:r>
        <w:t xml:space="preserve">relatedness </w:t>
      </w:r>
      <w:r w:rsidRPr="00721E80">
        <w:t xml:space="preserve">serves as a proxy of similarity in trait values between related species </w:t>
      </w:r>
      <w:r w:rsidRPr="00721E80">
        <w:fldChar w:fldCharType="begin"/>
      </w:r>
      <w:r w:rsidRPr="00721E80">
        <w:instrText xml:space="preserve"> ADDIN EN.CITE &lt;EndNote&gt;&lt;Cite&gt;&lt;Author&gt;Webb&lt;/Author&gt;&lt;Year&gt;2002&lt;/Year&gt;&lt;RecNum&gt;247&lt;/RecNum&gt;&lt;DisplayText&gt;(Webb&lt;style face="italic"&gt; et al.&lt;/style&gt;, 2002)&lt;/DisplayText&gt;&lt;record&gt;&lt;rec-number&gt;247&lt;/rec-number&gt;&lt;foreign-keys&gt;&lt;key app="EN" db-id="f9zwfvpt2zz0tze2p9uxxvxbvdweftw5arxx" timestamp="1503754595"&gt;247&lt;/key&gt;&lt;/foreign-keys&gt;&lt;ref-type name="Journal Article"&gt;17&lt;/ref-type&gt;&lt;contributors&gt;&lt;authors&gt;&lt;author&gt;Webb, C. O.&lt;/author&gt;&lt;author&gt;Ackerly, D. D.&lt;/author&gt;&lt;author&gt;McPeek, M. A.&lt;/author&gt;&lt;author&gt;Donoghue, M. J.&lt;/author&gt;&lt;/authors&gt;&lt;/contributors&gt;&lt;titles&gt;&lt;title&gt;Phylogenies and community ecology&lt;/title&gt;&lt;secondary-title&gt;Annual Review of Ecology and Systematics&lt;/secondary-title&gt;&lt;/titles&gt;&lt;periodical&gt;&lt;full-title&gt;Annual Review of Ecology and Systematics&lt;/full-title&gt;&lt;/periodical&gt;&lt;pages&gt;475-505&lt;/pages&gt;&lt;volume&gt;33&lt;/volume&gt;&lt;dates&gt;&lt;year&gt;2002&lt;/year&gt;&lt;/dates&gt;&lt;isbn&gt;0066-4162&lt;/isbn&gt;&lt;accession-num&gt;WOS:000180007000018&lt;/accession-num&gt;&lt;urls&gt;&lt;related-urls&gt;&lt;url&gt;&amp;lt;Go to ISI&amp;gt;://WOS:000180007000018&lt;/url&gt;&lt;/related-urls&gt;&lt;/urls&gt;&lt;electronic-resource-num&gt;10.1146/annurev.ecolysis.33.010802.150448&lt;/electronic-resource-num&gt;&lt;/record&gt;&lt;/Cite&gt;&lt;/EndNote&gt;</w:instrText>
      </w:r>
      <w:r w:rsidRPr="00721E80">
        <w:fldChar w:fldCharType="separate"/>
      </w:r>
      <w:r w:rsidRPr="00721E80">
        <w:rPr>
          <w:noProof/>
        </w:rPr>
        <w:t>(Webb</w:t>
      </w:r>
      <w:r w:rsidRPr="00721E80">
        <w:rPr>
          <w:i/>
          <w:noProof/>
        </w:rPr>
        <w:t xml:space="preserve"> et al.</w:t>
      </w:r>
      <w:r w:rsidRPr="00721E80">
        <w:rPr>
          <w:noProof/>
        </w:rPr>
        <w:t>, 2002)</w:t>
      </w:r>
      <w:r w:rsidRPr="00721E80">
        <w:fldChar w:fldCharType="end"/>
      </w:r>
      <w:r w:rsidRPr="00721E80">
        <w:t xml:space="preserve">. </w:t>
      </w:r>
      <w:r>
        <w:t xml:space="preserve">In addition, phylogeny can be used to infer interactions in data-poor relationships </w:t>
      </w:r>
      <w:r>
        <w:fldChar w:fldCharType="begin" w:fldLock="1"/>
      </w:r>
      <w:r>
        <w:instrText>ADDIN CSL_CITATION { "citationItems" : [ { "id" : "ITEM-1", "itemData" : { "DOI" : "10.1016/j.tree.2012.04.010", "ISSN" : "0169-5347", "PMID" : "22658878", "abstract" : "Recent progress in the development of phylogenetic methods and access to molecular phylogenies has made comparative biology more popular than ever before. However, determining cause and effect in phylogenetic comparative studies is inherently difficult without experimentation and evolutionary replication. Here, we provide a roadmap for linking comparative phylogenetic patterns with ecological experiments to test causal hypotheses across ecological and evolutionary scales. As examples, we consider five cornerstones of ecological and evolutionary research: tests of adaptation, tradeoffs and synergisms among traits, coevolution due to species interactions, trait influences on lineage diversification, and community assembly and composition. Although several scenarios can result in a lack of concordance between historical patterns and contemporary experiments, we argue that the coupling of phylogenetic and experimental methods is an increasingly revealing approach to hypothesis testing in evolutionary ecology.", "author" : [ { "dropping-particle" : "", "family" : "Weber", "given" : "Marjorie G", "non-dropping-particle" : "", "parse-names" : false, "suffix" : "" }, { "dropping-particle" : "", "family" : "Agrawal", "given" : "Anurag a", "non-dropping-particle" : "", "parse-names" : false, "suffix" : "" } ], "container-title" : "Trends in Ecology &amp; Evolution", "id" : "ITEM-1", "issue" : "7", "issued" : { "date-parts" : [ [ "2012", "7" ] ] }, "page" : "394-403", "publisher" : "Elsevier Ltd", "title" : "Phylogeny, ecology, and the coupling of comparative and experimental approaches.", "type" : "article-journal", "volume" : "27" }, "uris" : [ "http://www.mendeley.com/documents/?uuid=da1044e1-a29c-41c8-b87e-2b39fa6bf0a6" ] } ], "mendeley" : { "formattedCitation" : "(Weber &amp; Agrawal 2012)", "plainTextFormattedCitation" : "(Weber &amp; Agrawal 2012)", "previouslyFormattedCitation" : "(Weber &amp; Agrawal 2012)" }, "properties" : { "noteIndex" : 13 }, "schema" : "https://github.com/citation-style-language/schema/raw/master/csl-citation.json" }</w:instrText>
      </w:r>
      <w:r>
        <w:fldChar w:fldCharType="separate"/>
      </w:r>
      <w:r w:rsidRPr="003A1C63">
        <w:rPr>
          <w:noProof/>
        </w:rPr>
        <w:t>(Weber &amp; Agrawal 2012)</w:t>
      </w:r>
      <w:r>
        <w:fldChar w:fldCharType="end"/>
      </w:r>
      <w:r>
        <w:t>, especially if unmeasured traits have phylogenetic signal.</w:t>
      </w:r>
      <w:r w:rsidRPr="00721E80">
        <w:t xml:space="preserve"> </w:t>
      </w:r>
      <w:r>
        <w:t xml:space="preserve">Several approaches for phylogenetic regressions have been extended to species interactions, including generalized linear mixed models </w:t>
      </w:r>
      <w:r>
        <w:fldChar w:fldCharType="begin" w:fldLock="1"/>
      </w:r>
      <w:r>
        <w:instrText>ADDIN CSL_CITATION { "citationItems" : [ { "id" : "ITEM-1", "itemData" : { "ISSN" : "0012-9658", "PMID" : "24358717", "abstract" : "Ecological networks of two interacting guilds of species, such as flowering plants and pollinators, are common in nature, and studying their structure can yield insights into their resilience to environmental disturbances. Here we develop analytical methods for exploring the strengths of interactions within bipartite networks consisting of two guilds of phylogenetically related species. We then apply these methods to investigate the resilience of a plant-pollinator community to anticipated climate change. The methods allow the statistical assessment of, for example, whether closely related pollinators are more likely to visit plants with similar relative frequencies, and whether closely related pollinators tend to visit closely related plants. The methods can also incorporate trait information, allowing us to identify which plant traits are likely responsible for attracting different pollinators. These questions are important for our study of 14 prairie plants and their 22 insect pollinators. Over the last 70 years, six of the plants have advanced their flowering, while eight have not. When we experimentally forced earlier flowering times, five of the six advanced-flowering species experienced higher pollinator visitation rates, whereas only one of the eight other species had more visits; this network thus appears resilient to climate change, because those species with advanced flowering have ample pollinators earlier in the season. Using the methods developed here, we show that advanced-flowering plants did not have a distinct pollinator community from the other eight species. Furthermore, pollinator phylogeny did not explain pollinator community composition; closely related pollinators were not more likely to visit the same plant species. However, differences among pollinator communities visiting different plants were explained by plant height, floral color, and symmetry. As a result, closely related plants attracted similar numbers of pollinators. By parsing out characteristics that explain why plants share pollinators, we can identify plant species that likely share a common fate in a changing climate.", "author" : [ { "dropping-particle" : "", "family" : "Rafferty", "given" : "Nicole E", "non-dropping-particle" : "", "parse-names" : false, "suffix" : "" }, { "dropping-particle" : "", "family" : "Ives", "given" : "Anthony R", "non-dropping-particle" : "", "parse-names" : false, "suffix" : "" } ], "container-title" : "Ecology", "id" : "ITEM-1", "issue" : "10", "issued" : { "date-parts" : [ [ "2013", "10" ] ] }, "page" : "2321-33", "title" : "Phylogenetic trait-based analyses of ecological networks.", "type" : "article-journal", "volume" : "94" }, "uris" : [ "http://www.mendeley.com/documents/?uuid=cf96a187-034b-4b8a-a8c4-33c81fa2417a" ] } ], "mendeley" : { "formattedCitation" : "(Rafferty &amp; Ives 2013)", "plainTextFormattedCitation" : "(Rafferty &amp; Ives 2013)", "previouslyFormattedCitation" : "(Rafferty &amp; Ives 2013)" }, "properties" : { "noteIndex" : 13 }, "schema" : "https://github.com/citation-style-language/schema/raw/master/csl-citation.json" }</w:instrText>
      </w:r>
      <w:r>
        <w:fldChar w:fldCharType="separate"/>
      </w:r>
      <w:r w:rsidRPr="003A1C63">
        <w:rPr>
          <w:noProof/>
        </w:rPr>
        <w:t>(Rafferty &amp; Ives 2013)</w:t>
      </w:r>
      <w:r>
        <w:fldChar w:fldCharType="end"/>
      </w:r>
      <w:r>
        <w:t xml:space="preserve">, and phylogenetic eigenvector regression </w:t>
      </w:r>
      <w:r>
        <w:fldChar w:fldCharType="begin" w:fldLock="1"/>
      </w:r>
      <w:r>
        <w:instrText>ADDIN CSL_CITATION { "citationItems" : [ { "id" : "ITEM-1", "itemData" : { "DOI" : "10.1111/j.1600-0587.2011.06949.x", "ISBN" : "1600-0587", "ISSN" : "09067590", "abstract" : "Among the statistical methods available to control for phylogenetic autocorrelation in ecological data, those based on eigenfunction analysis of the phylogenetic distance matrix among the species are becoming increasingly important tools. Here, we evaluate a range of criteria to select eigenvectors extracted from a phylogenetic distance matrix (using phylogenetic eigenvector regression, PVR) that can be used to measure the level of phylogenetic signal in ecological data and to study correlated evolution. We used a principal coordinate analysis to represent the phylogenetic relationships among 209 species of Carnivora by a series of eigenvectors, which were then used to model log-transformed body size. We first conducted a series of PVRs in which we increased the number of eigenvectors from 1 to 70, following the sequence of their associated eigenvalues. Second, we also investigated three non-sequential approaches based on the selection of 1) eigenvectors significantly correlated with body size, 2) eigenvectors selected by a standard stepwise algorithm, and 3) the combination of eigenvectors that minimizes the residual phylogenetic autocorrelation. We mapped the mean specific component of body size to evaluate how these selection criteria affect the interpretation of non-phylogenetic signal in Bergmann's rule. For comparison, the same patterns were analyzed using autoregressive model (ARM) and phylogenetic generalized least-squares (PGLS). Despite the robustness of PVR to the specific approaches used to select eigenvectors, using a relatively small number of eigenvectors may be insufficient to control phylogenetic autocorrelation, leading to flawed conclusions about patterns and processes. The method that minimizes residual autocorrelation seems to be the best choice according to different criteria. Thus, our analyses show that, when the best criterion is used to control phylogenetic structure, PVR can be a valuable tool for testing hypotheses related to heritability at the species level, phylogenetic niche conservatism and correlated evolution between ecological traits. -\ufffd 2011 The Authors. Ecography -\ufffd 2012 Nordic Society Oikos", "author" : [ { "dropping-particle" : "", "family" : "Diniz-Filho", "given" : "Jose Alexandre F.", "non-dropping-particle" : "", "parse-names" : false, "suffix" : "" }, { "dropping-particle" : "", "family" : "Bini", "given" : "Luis Mauricio", "non-dropping-particle" : "", "parse-names" : false, "suffix" : "" }, { "dropping-particle" : "", "family" : "Rangel", "given" : "Thiago Fernando", "non-dropping-particle" : "", "parse-names" : false, "suffix" : "" }, { "dropping-particle" : "", "family" : "Morales-Castilla", "given" : "Ignacio", "non-dropping-particle" : "", "parse-names" : false, "suffix" : "" }, { "dropping-particle" : "", "family" : "Olalla-T\u00e1rraga", "given" : "Miguel \u00c1", "non-dropping-particle" : "", "parse-names" : false, "suffix" : "" }, { "dropping-particle" : "", "family" : "Rodr\u00edguez", "given" : "Miguel \u00c1", "non-dropping-particle" : "", "parse-names" : false, "suffix" : "" }, { "dropping-particle" : "", "family" : "Hawkins", "given" : "Bradford A.", "non-dropping-particle" : "", "parse-names" : false, "suffix" : "" } ], "container-title" : "Ecography", "id" : "ITEM-1", "issue" : "3", "issued" : { "date-parts" : [ [ "2012" ] ] }, "page" : "239-249", "title" : "On the selection of phylogenetic eigenvectors for ecological analyses", "type" : "article-journal", "volume" : "35" }, "uris" : [ "http://www.mendeley.com/documents/?uuid=3868f422-9cdc-4fab-9a7e-6efe91fdbd7c" ] } ], "mendeley" : { "formattedCitation" : "(Diniz-Filho &lt;i&gt;et al.&lt;/i&gt; 2012)", "plainTextFormattedCitation" : "(Diniz-Filho et al. 2012)", "previouslyFormattedCitation" : "(Diniz-Filho &lt;i&gt;et al.&lt;/i&gt; 2012)" }, "properties" : { "noteIndex" : 13 }, "schema" : "https://github.com/citation-style-language/schema/raw/master/csl-citation.json" }</w:instrText>
      </w:r>
      <w:r>
        <w:fldChar w:fldCharType="separate"/>
      </w:r>
      <w:r w:rsidRPr="003A1C63">
        <w:rPr>
          <w:noProof/>
        </w:rPr>
        <w:t xml:space="preserve">(Diniz-Filho </w:t>
      </w:r>
      <w:r w:rsidRPr="003A1C63">
        <w:rPr>
          <w:i/>
          <w:noProof/>
        </w:rPr>
        <w:t>et al.</w:t>
      </w:r>
      <w:r w:rsidRPr="003A1C63">
        <w:rPr>
          <w:noProof/>
        </w:rPr>
        <w:t xml:space="preserve"> 2012)</w:t>
      </w:r>
      <w:r>
        <w:fldChar w:fldCharType="end"/>
      </w:r>
      <w:r>
        <w:t xml:space="preserve">. </w:t>
      </w:r>
      <w:r>
        <w:fldChar w:fldCharType="begin" w:fldLock="1"/>
      </w:r>
      <w:r>
        <w:instrText>ADDIN CSL_CITATION { "citationItems" : [ { "id" : "ITEM-1", "itemData" : { "DOI" : "10.1111/1365-2435.12943", "ISSN" : "02698463", "abstract" : "1. With global change modifying species assemblages, our success in predicting ecosystem-level consequences of these new communities will depend, in part, on our ability to understand biotic interactions. Current food web theory considers interactions between numerous species simultaneously, but descriptive models are unable to predict interactions between newly co-occurring species. Incorporating proxies such as functional traits and phylogeny into models could help infer predator/prey interactions. Here, we used trait matching between predator feeding traits and prey vulnerability traits, along with phylogeny (used as a proxy for chemical defence and other traits difficult to document), to infer predatory interactions using ground beetles as model organisms. A feeding experiment was conducted involving 20 ground beetle and 115 prey species to determine which pair of species did or did not interact. Eight predator and four prey functional traits were measured directly on specimens. Then, using a modelling approach based on the matching-centrality formalism, we evaluated 511 predictive ecological models that tested different combinations of all predator and prey functional traits, and phylogenetic information. The most parsimonious model accurately predicted 81% of the observed realized and unrealized interactions, using phylogenetic information and the trait-matches predator biting force/prey cuticular toughness and predator/prey body size ratio. The best trait-based models predicted correctly &gt;80% which species interact (realized interactions), but predict &lt;58% of which species did not interact (unrealized interactions). Adding a phylogenetic term representing the evolutionary distance within each trophic level increased the ability to predict which species did not interact to &gt;75%. The matching of predator biting force and prey cuticular toughness demonstrated a better predictive power than the commonly used predator/prey body size ratio. Our novel model combining both functional traits and phylogeny extends beyond existing descriptive approaches and could represent a valuable tool to predict consumer/resource interactions of newly introduced species and to resolve cryptic food webs.", "author" : [ { "dropping-particle" : "", "family" : "Brousseau", "given" : "Pierre-Marc", "non-dropping-particle" : "", "parse-names" : false, "suffix" : "" }, { "dropping-particle" : "", "family" : "Gravel", "given" : "Dominique", "non-dropping-particle" : "", "parse-names" : false, "suffix" : "" }, { "dropping-particle" : "", "family" : "Handa", "given" : "I. Tanya", "non-dropping-particle" : "", "parse-names" : false, "suffix" : "" } ], "container-title" : "Functional Ecology", "id" : "ITEM-1", "issue" : "June", "issued" : { "date-parts" : [ [ "2017" ] ] }, "page" : "1-11", "title" : "Trait matching and phylogeny as predictors of predator-prey interactions involving ground beetles", "type" : "article-journal" }, "uris" : [ "http://www.mendeley.com/documents/?uuid=a1dbfa68-31a9-4d0f-9c9d-091320cc1d11" ] } ], "mendeley" : { "formattedCitation" : "(Brousseau &lt;i&gt;et al.&lt;/i&gt; 2017)", "manualFormatting" : "Brousseau et al. (2017)", "plainTextFormattedCitation" : "(Brousseau et al. 2017)", "previouslyFormattedCitation" : "(Brousseau &lt;i&gt;et al.&lt;/i&gt; 2017)" }, "properties" : { "noteIndex" : 13 }, "schema" : "https://github.com/citation-style-language/schema/raw/master/csl-citation.json" }</w:instrText>
      </w:r>
      <w:r>
        <w:fldChar w:fldCharType="separate"/>
      </w:r>
      <w:r w:rsidRPr="003A1C63">
        <w:rPr>
          <w:noProof/>
        </w:rPr>
        <w:t xml:space="preserve">Brousseau </w:t>
      </w:r>
      <w:r w:rsidRPr="003A1C63">
        <w:rPr>
          <w:i/>
          <w:noProof/>
        </w:rPr>
        <w:t>et al.</w:t>
      </w:r>
      <w:r>
        <w:rPr>
          <w:i/>
          <w:noProof/>
        </w:rPr>
        <w:t xml:space="preserve"> </w:t>
      </w:r>
      <w:r>
        <w:rPr>
          <w:noProof/>
        </w:rPr>
        <w:t>(</w:t>
      </w:r>
      <w:r w:rsidRPr="003A1C63">
        <w:rPr>
          <w:noProof/>
        </w:rPr>
        <w:t>2017)</w:t>
      </w:r>
      <w:r>
        <w:fldChar w:fldCharType="end"/>
      </w:r>
      <w:r>
        <w:t xml:space="preserve"> used the eigenvector approach to predict ground-beetle – prey interactions and found that the strongest models always included phylogeny, with over 80% of interactions correctly explained. Choosing the appropriate phylogenetic scale to interpret and analyze species interactions remains an important question, zooming in on a narrow set of taxa will miss the larger evolutionary history of interaction niches, whereas considering too broad scale will limit the predictive utility of the model (Graham et al. </w:t>
      </w:r>
      <w:del w:id="87" w:author="Microsoft Office User" w:date="2018-02-14T16:11:00Z">
        <w:r w:rsidDel="008349FC">
          <w:delText>in press</w:delText>
        </w:r>
      </w:del>
      <w:ins w:id="88" w:author="Microsoft Office User" w:date="2018-02-14T16:11:00Z">
        <w:r w:rsidR="008349FC">
          <w:t>2018</w:t>
        </w:r>
      </w:ins>
      <w:r>
        <w:t xml:space="preserve">). </w:t>
      </w:r>
      <w:r>
        <w:br w:type="page"/>
      </w:r>
    </w:p>
    <w:p w14:paraId="3CB19284" w14:textId="77777777" w:rsidR="00B44FE6" w:rsidRDefault="00B44FE6" w:rsidP="00B44FE6">
      <w:r>
        <w:lastRenderedPageBreak/>
        <w:t xml:space="preserve">Figure </w:t>
      </w:r>
      <w:commentRangeStart w:id="89"/>
      <w:r>
        <w:t>1</w:t>
      </w:r>
      <w:commentRangeEnd w:id="89"/>
      <w:r>
        <w:rPr>
          <w:rStyle w:val="CommentReference"/>
        </w:rPr>
        <w:commentReference w:id="89"/>
      </w:r>
      <w:r>
        <w:t xml:space="preserve"> Time series</w:t>
      </w:r>
    </w:p>
    <w:p w14:paraId="034E9F48" w14:textId="77777777" w:rsidR="00B44FE6" w:rsidRDefault="00B44FE6" w:rsidP="00B44FE6">
      <w:r w:rsidRPr="002F277C">
        <w:rPr>
          <w:noProof/>
        </w:rPr>
        <w:drawing>
          <wp:inline distT="0" distB="0" distL="0" distR="0" wp14:anchorId="7B0B3740" wp14:editId="4115028B">
            <wp:extent cx="5321110" cy="319289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9547" cy="3197956"/>
                    </a:xfrm>
                    <a:prstGeom prst="rect">
                      <a:avLst/>
                    </a:prstGeom>
                  </pic:spPr>
                </pic:pic>
              </a:graphicData>
            </a:graphic>
          </wp:inline>
        </w:drawing>
      </w:r>
      <w:r>
        <w:br w:type="page"/>
      </w:r>
    </w:p>
    <w:p w14:paraId="7A415203" w14:textId="77777777" w:rsidR="00B44FE6" w:rsidRDefault="00B44FE6" w:rsidP="00B44FE6">
      <w:commentRangeStart w:id="90"/>
      <w:r w:rsidRPr="00D816C3">
        <w:rPr>
          <w:rFonts w:eastAsia="Times New Roman" w:cs="Times New Roman"/>
          <w:noProof/>
        </w:rPr>
        <w:lastRenderedPageBreak/>
        <w:drawing>
          <wp:anchor distT="0" distB="0" distL="114300" distR="114300" simplePos="0" relativeHeight="251659264" behindDoc="0" locked="0" layoutInCell="1" allowOverlap="1" wp14:anchorId="3A934D8A" wp14:editId="401275E2">
            <wp:simplePos x="0" y="0"/>
            <wp:positionH relativeFrom="column">
              <wp:posOffset>1324610</wp:posOffset>
            </wp:positionH>
            <wp:positionV relativeFrom="paragraph">
              <wp:posOffset>361950</wp:posOffset>
            </wp:positionV>
            <wp:extent cx="3402330" cy="6212205"/>
            <wp:effectExtent l="0" t="0" r="1270" b="1079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ceptualFig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2330" cy="6212205"/>
                    </a:xfrm>
                    <a:prstGeom prst="rect">
                      <a:avLst/>
                    </a:prstGeom>
                  </pic:spPr>
                </pic:pic>
              </a:graphicData>
            </a:graphic>
            <wp14:sizeRelH relativeFrom="page">
              <wp14:pctWidth>0</wp14:pctWidth>
            </wp14:sizeRelH>
            <wp14:sizeRelV relativeFrom="page">
              <wp14:pctHeight>0</wp14:pctHeight>
            </wp14:sizeRelV>
          </wp:anchor>
        </w:drawing>
      </w:r>
      <w:r>
        <w:t xml:space="preserve">Figure 1. </w:t>
      </w:r>
      <w:commentRangeEnd w:id="90"/>
      <w:r w:rsidR="008349FC">
        <w:rPr>
          <w:rStyle w:val="CommentReference"/>
        </w:rPr>
        <w:commentReference w:id="90"/>
      </w:r>
      <w:r>
        <w:t xml:space="preserve">Conceptual overview of the scaling of species interactions. Abiotic and biotic filter interactions from a meta-web into a set of realized interactions at the local scale. These local observations can be used to evaluate the importance of these filters and build predictive models of interaction strength. By comparing the fitted parameters from these </w:t>
      </w:r>
      <w:proofErr w:type="gramStart"/>
      <w:r>
        <w:t>models</w:t>
      </w:r>
      <w:proofErr w:type="gramEnd"/>
      <w:r>
        <w:t xml:space="preserve"> we can generate many realizations of interactions to calculate network statistics.</w:t>
      </w:r>
      <w:r>
        <w:br w:type="page"/>
      </w:r>
    </w:p>
    <w:p w14:paraId="36F43A86" w14:textId="77777777" w:rsidR="00B44FE6" w:rsidRDefault="00B44FE6" w:rsidP="00B44FE6"/>
    <w:p w14:paraId="5275F3C8" w14:textId="77777777" w:rsidR="00B44FE6" w:rsidRDefault="00B44FE6" w:rsidP="00B44FE6">
      <w:r>
        <w:rPr>
          <w:noProof/>
        </w:rPr>
        <w:drawing>
          <wp:inline distT="0" distB="0" distL="0" distR="0" wp14:anchorId="1F413545" wp14:editId="23A56D90">
            <wp:extent cx="5972810" cy="3937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810" cy="3937635"/>
                    </a:xfrm>
                    <a:prstGeom prst="rect">
                      <a:avLst/>
                    </a:prstGeom>
                  </pic:spPr>
                </pic:pic>
              </a:graphicData>
            </a:graphic>
          </wp:inline>
        </w:drawing>
      </w:r>
    </w:p>
    <w:p w14:paraId="121615FA" w14:textId="77777777" w:rsidR="00B44FE6" w:rsidRDefault="00B44FE6" w:rsidP="00B44FE6">
      <w:r>
        <w:t xml:space="preserve">Figure 2. Frequency of interactions between species </w:t>
      </w:r>
      <w:proofErr w:type="spellStart"/>
      <w:r w:rsidRPr="00D816C3">
        <w:rPr>
          <w:i/>
        </w:rPr>
        <w:t>i</w:t>
      </w:r>
      <w:proofErr w:type="spellEnd"/>
      <w:r>
        <w:t xml:space="preserve"> and </w:t>
      </w:r>
      <w:r w:rsidRPr="00D816C3">
        <w:rPr>
          <w:i/>
        </w:rPr>
        <w:t>j</w:t>
      </w:r>
      <w:r>
        <w:t xml:space="preserve"> for three different samples </w:t>
      </w:r>
      <w:r w:rsidRPr="00D816C3">
        <w:rPr>
          <w:i/>
        </w:rPr>
        <w:t>k</w:t>
      </w:r>
      <w:r>
        <w:rPr>
          <w:i/>
        </w:rPr>
        <w:t xml:space="preserve"> </w:t>
      </w:r>
      <w:r w:rsidRPr="00D816C3">
        <w:t xml:space="preserve">where k is </w:t>
      </w:r>
      <w:r>
        <w:t xml:space="preserve">ecologically short </w:t>
      </w:r>
      <w:r w:rsidRPr="00440864">
        <w:t xml:space="preserve">time </w:t>
      </w:r>
      <w:r>
        <w:t xml:space="preserve">interval and difference interaction intensity is a function of a) stochastic variation in sampling, b) variation across months, c) temporal changes in species abundance, d) </w:t>
      </w:r>
      <w:r>
        <w:rPr>
          <w:rFonts w:eastAsiaTheme="minorEastAsia" w:cs="Times New Roman"/>
        </w:rPr>
        <w:t>the dissimilarity in partner morphology, e) elevation dependent species abundance</w:t>
      </w:r>
      <w:r>
        <w:t xml:space="preserve">. </w:t>
      </w:r>
    </w:p>
    <w:p w14:paraId="7455D4E2" w14:textId="77777777" w:rsidR="00B44FE6" w:rsidRDefault="00B44FE6" w:rsidP="00B44FE6">
      <w:r w:rsidRPr="00D816C3">
        <w:rPr>
          <w:noProof/>
        </w:rPr>
        <w:lastRenderedPageBreak/>
        <w:drawing>
          <wp:inline distT="0" distB="0" distL="0" distR="0" wp14:anchorId="1C68EA75" wp14:editId="7FF7465E">
            <wp:extent cx="5479542" cy="376275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ylogen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9542" cy="3762755"/>
                    </a:xfrm>
                    <a:prstGeom prst="rect">
                      <a:avLst/>
                    </a:prstGeom>
                  </pic:spPr>
                </pic:pic>
              </a:graphicData>
            </a:graphic>
          </wp:inline>
        </w:drawing>
      </w:r>
    </w:p>
    <w:p w14:paraId="1BD4E3BB" w14:textId="77777777" w:rsidR="00B44FE6" w:rsidRPr="006D4CF8" w:rsidRDefault="00B44FE6" w:rsidP="00B44FE6">
      <w:commentRangeStart w:id="91"/>
      <w:r>
        <w:t xml:space="preserve">Figure 3. </w:t>
      </w:r>
      <w:commentRangeEnd w:id="91"/>
      <w:r w:rsidR="008349FC">
        <w:rPr>
          <w:rStyle w:val="CommentReference"/>
        </w:rPr>
        <w:commentReference w:id="91"/>
      </w:r>
      <w:r>
        <w:t>Mapping parameter estimates from local models of species interactions to community-level phylogenies. Here a hypothetical clade of co-occurring plants has strong trait-matching in one group, and weak trait-matching in another, with a reversion in trait matching for one species in the weak trait-matching group.</w:t>
      </w:r>
    </w:p>
    <w:p w14:paraId="687F6DC7" w14:textId="07DBE8F1" w:rsidR="00B44FE6" w:rsidRPr="00861FC1" w:rsidRDefault="00B44FE6" w:rsidP="00B44FE6">
      <w:r w:rsidRPr="00861FC1">
        <w:br w:type="page"/>
      </w:r>
    </w:p>
    <w:p w14:paraId="7BA35EC1" w14:textId="77777777" w:rsidR="00B44FE6" w:rsidRPr="00861FC1" w:rsidRDefault="00B44FE6" w:rsidP="00B44FE6">
      <w:r w:rsidRPr="00D816C3">
        <w:rPr>
          <w:rFonts w:eastAsiaTheme="minorEastAsia" w:cs="Times New Roman"/>
          <w:noProof/>
        </w:rPr>
        <w:lastRenderedPageBreak/>
        <w:drawing>
          <wp:anchor distT="0" distB="0" distL="114300" distR="114300" simplePos="0" relativeHeight="251660288" behindDoc="0" locked="0" layoutInCell="1" allowOverlap="1" wp14:anchorId="49B75FF4" wp14:editId="1AE8F2BA">
            <wp:simplePos x="0" y="0"/>
            <wp:positionH relativeFrom="column">
              <wp:posOffset>-164465</wp:posOffset>
            </wp:positionH>
            <wp:positionV relativeFrom="paragraph">
              <wp:posOffset>15875</wp:posOffset>
            </wp:positionV>
            <wp:extent cx="5972175" cy="2559685"/>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eplot.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2559685"/>
                    </a:xfrm>
                    <a:prstGeom prst="rect">
                      <a:avLst/>
                    </a:prstGeom>
                  </pic:spPr>
                </pic:pic>
              </a:graphicData>
            </a:graphic>
            <wp14:sizeRelH relativeFrom="page">
              <wp14:pctWidth>0</wp14:pctWidth>
            </wp14:sizeRelH>
            <wp14:sizeRelV relativeFrom="page">
              <wp14:pctHeight>0</wp14:pctHeight>
            </wp14:sizeRelV>
          </wp:anchor>
        </w:drawing>
      </w:r>
      <w:r>
        <w:t>B</w:t>
      </w:r>
      <w:r w:rsidRPr="00861FC1">
        <w:t>ox 1. Figure 1. Time series of hummingbird-plant interactions from Northwest Ecuador. Time-lapse cameras were used to monitor interactions between 20 hummingbird species and 40 plant species</w:t>
      </w:r>
      <w:r>
        <w:t>. Each camera filmed</w:t>
      </w:r>
      <w:r w:rsidRPr="00861FC1">
        <w:t xml:space="preserve"> individual plants </w:t>
      </w:r>
      <w:r>
        <w:t>from dawn to dusk for</w:t>
      </w:r>
      <w:r w:rsidRPr="00861FC1">
        <w:t xml:space="preserve"> 2-5 days. The daily total number of observed links is between a hummingbird and flower is shown. The</w:t>
      </w:r>
      <w:r>
        <w:t xml:space="preserve"> interactions in (n=597) in the red region were</w:t>
      </w:r>
      <w:r w:rsidRPr="00861FC1">
        <w:t xml:space="preserve"> used to</w:t>
      </w:r>
      <w:r>
        <w:t xml:space="preserve"> predict</w:t>
      </w:r>
      <w:r w:rsidRPr="00861FC1">
        <w:t xml:space="preserve"> the interactions in the white region (n=451).</w:t>
      </w:r>
    </w:p>
    <w:p w14:paraId="45770ECB" w14:textId="77777777" w:rsidR="00B44FE6" w:rsidRDefault="00B44FE6" w:rsidP="00B44FE6">
      <w:r>
        <w:br w:type="page"/>
      </w:r>
    </w:p>
    <w:p w14:paraId="037F652E" w14:textId="77777777" w:rsidR="00B44FE6" w:rsidRDefault="00B44FE6" w:rsidP="00B44FE6">
      <w:r w:rsidRPr="00D816C3">
        <w:rPr>
          <w:rFonts w:eastAsiaTheme="minorEastAsia" w:cs="Times New Roman"/>
          <w:b/>
          <w:noProof/>
        </w:rPr>
        <w:lastRenderedPageBreak/>
        <w:drawing>
          <wp:anchor distT="0" distB="0" distL="114300" distR="114300" simplePos="0" relativeHeight="251661312" behindDoc="0" locked="0" layoutInCell="1" allowOverlap="1" wp14:anchorId="75B4904D" wp14:editId="2B10C5CC">
            <wp:simplePos x="0" y="0"/>
            <wp:positionH relativeFrom="column">
              <wp:posOffset>-48895</wp:posOffset>
            </wp:positionH>
            <wp:positionV relativeFrom="paragraph">
              <wp:posOffset>133350</wp:posOffset>
            </wp:positionV>
            <wp:extent cx="5972175" cy="2559685"/>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dLinksBoth.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175" cy="2559685"/>
                    </a:xfrm>
                    <a:prstGeom prst="rect">
                      <a:avLst/>
                    </a:prstGeom>
                  </pic:spPr>
                </pic:pic>
              </a:graphicData>
            </a:graphic>
            <wp14:sizeRelH relativeFrom="page">
              <wp14:pctWidth>0</wp14:pctWidth>
            </wp14:sizeRelH>
            <wp14:sizeRelV relativeFrom="page">
              <wp14:pctHeight>0</wp14:pctHeight>
            </wp14:sizeRelV>
          </wp:anchor>
        </w:drawing>
      </w:r>
      <w:r>
        <w:t>Box 1. Figure 2. Prediction results of the binary trait-matching model for hummingbird-plant interactions. The proportion of correctly predicted observations when using the data from the 1</w:t>
      </w:r>
      <w:r w:rsidRPr="00DE7E00">
        <w:rPr>
          <w:vertAlign w:val="superscript"/>
        </w:rPr>
        <w:t>st</w:t>
      </w:r>
      <w:r>
        <w:t xml:space="preserve"> half of the time series (red) to predict the 2</w:t>
      </w:r>
      <w:r w:rsidRPr="00DE7E00">
        <w:rPr>
          <w:vertAlign w:val="superscript"/>
        </w:rPr>
        <w:t>nd</w:t>
      </w:r>
      <w:r>
        <w:t xml:space="preserve"> half of the time series. This is compared to the proportion of correctly predicted links when using data from the 2</w:t>
      </w:r>
      <w:r w:rsidRPr="00DE7E00">
        <w:rPr>
          <w:vertAlign w:val="superscript"/>
        </w:rPr>
        <w:t>nd</w:t>
      </w:r>
      <w:r>
        <w:t xml:space="preserve"> half of the time series to predict itself. </w:t>
      </w:r>
    </w:p>
    <w:p w14:paraId="49594A9C" w14:textId="77777777" w:rsidR="00B44FE6" w:rsidRDefault="00B44FE6" w:rsidP="00B44FE6">
      <w:r>
        <w:br w:type="page"/>
      </w:r>
    </w:p>
    <w:p w14:paraId="019025A8" w14:textId="77777777" w:rsidR="00B44FE6" w:rsidRDefault="00B44FE6" w:rsidP="00B44FE6">
      <w:r w:rsidRPr="00D816C3">
        <w:rPr>
          <w:rFonts w:eastAsiaTheme="minorEastAsia" w:cs="Times New Roman"/>
          <w:b/>
          <w:noProof/>
        </w:rPr>
        <w:lastRenderedPageBreak/>
        <w:drawing>
          <wp:anchor distT="0" distB="0" distL="114300" distR="114300" simplePos="0" relativeHeight="251662336" behindDoc="0" locked="0" layoutInCell="1" allowOverlap="1" wp14:anchorId="3D80E546" wp14:editId="14E870D2">
            <wp:simplePos x="0" y="0"/>
            <wp:positionH relativeFrom="column">
              <wp:posOffset>-41275</wp:posOffset>
            </wp:positionH>
            <wp:positionV relativeFrom="paragraph">
              <wp:posOffset>246380</wp:posOffset>
            </wp:positionV>
            <wp:extent cx="5954395" cy="255968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tworkstat.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4395" cy="2559685"/>
                    </a:xfrm>
                    <a:prstGeom prst="rect">
                      <a:avLst/>
                    </a:prstGeom>
                  </pic:spPr>
                </pic:pic>
              </a:graphicData>
            </a:graphic>
            <wp14:sizeRelH relativeFrom="page">
              <wp14:pctWidth>0</wp14:pctWidth>
            </wp14:sizeRelH>
            <wp14:sizeRelV relativeFrom="page">
              <wp14:pctHeight>0</wp14:pctHeight>
            </wp14:sizeRelV>
          </wp:anchor>
        </w:drawing>
      </w:r>
      <w:r>
        <w:t xml:space="preserve">Box 1. Figure 3. Network level results of the binary trait-matching model for hummingbird-plant interactions. One hundred networks were generated from the posterior distribution of fitted model parameters. For each draw, each link among species was a binomial draw based on the estimated probability of interaction due to trait matching. From each of these networks we calculated </w:t>
      </w:r>
      <w:proofErr w:type="spellStart"/>
      <w:r>
        <w:t>connectance</w:t>
      </w:r>
      <w:proofErr w:type="spellEnd"/>
      <w:r>
        <w:t xml:space="preserve"> and niche overlap of the lower level (plants). Network statistics from the predicted observations when using the data from the 1</w:t>
      </w:r>
      <w:r w:rsidRPr="00DE7E00">
        <w:rPr>
          <w:vertAlign w:val="superscript"/>
        </w:rPr>
        <w:t>st</w:t>
      </w:r>
      <w:r>
        <w:t xml:space="preserve"> half of the time series to predict the 2</w:t>
      </w:r>
      <w:r w:rsidRPr="00BD268E">
        <w:rPr>
          <w:vertAlign w:val="superscript"/>
        </w:rPr>
        <w:t>nd</w:t>
      </w:r>
      <w:r>
        <w:t xml:space="preserve"> half of the time series (red) are compared to the network statistics when using data from the 2</w:t>
      </w:r>
      <w:r w:rsidRPr="00BD268E">
        <w:rPr>
          <w:vertAlign w:val="superscript"/>
        </w:rPr>
        <w:t>nd</w:t>
      </w:r>
      <w:r>
        <w:t xml:space="preserve"> half of the time series to predict itself.</w:t>
      </w:r>
    </w:p>
    <w:p w14:paraId="12014F7D" w14:textId="77777777" w:rsidR="00B44FE6" w:rsidRPr="00955835" w:rsidRDefault="00B44FE6" w:rsidP="00B44FE6"/>
    <w:p w14:paraId="57531D64" w14:textId="77777777" w:rsidR="00B44FE6" w:rsidRDefault="00B44FE6" w:rsidP="00B44FE6"/>
    <w:p w14:paraId="2A9B6666" w14:textId="77777777" w:rsidR="00B44FE6" w:rsidRDefault="00B44FE6" w:rsidP="00B44FE6"/>
    <w:p w14:paraId="26B429C7" w14:textId="77777777" w:rsidR="004B3E0F" w:rsidRDefault="004B3E0F"/>
    <w:sectPr w:rsidR="004B3E0F" w:rsidSect="004B3E0F">
      <w:pgSz w:w="12240" w:h="15840"/>
      <w:pgMar w:top="1417" w:right="1417" w:bottom="1134" w:left="1417"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atherine Graham" w:date="2018-02-12T17:57:00Z" w:initials="CG">
    <w:p w14:paraId="343CD938" w14:textId="77777777" w:rsidR="009D37AE" w:rsidRDefault="009D37AE" w:rsidP="00B44FE6">
      <w:pPr>
        <w:pStyle w:val="CommentText"/>
      </w:pPr>
      <w:r>
        <w:rPr>
          <w:rStyle w:val="CommentReference"/>
        </w:rPr>
        <w:annotationRef/>
      </w:r>
      <w:r>
        <w:t>Or this could be changes in interaction strength…</w:t>
      </w:r>
    </w:p>
  </w:comment>
  <w:comment w:id="1" w:author="Ben Weinstein" w:date="2018-02-12T13:35:00Z" w:initials="BW">
    <w:p w14:paraId="4A51EBF1" w14:textId="22217D71" w:rsidR="009D37AE" w:rsidRDefault="009D37AE">
      <w:pPr>
        <w:pStyle w:val="CommentText"/>
      </w:pPr>
      <w:r>
        <w:rPr>
          <w:rStyle w:val="CommentReference"/>
        </w:rPr>
        <w:annotationRef/>
      </w:r>
      <w:r>
        <w:t>Vazquez 2016</w:t>
      </w:r>
    </w:p>
  </w:comment>
  <w:comment w:id="2" w:author="Ben Weinstein" w:date="2018-02-12T17:57:00Z" w:initials="BW">
    <w:p w14:paraId="769FCAEA" w14:textId="77777777" w:rsidR="009D37AE" w:rsidRDefault="009D37AE" w:rsidP="00B44FE6">
      <w:pPr>
        <w:pStyle w:val="CommentText"/>
      </w:pPr>
      <w:r>
        <w:rPr>
          <w:rStyle w:val="CommentReference"/>
        </w:rPr>
        <w:annotationRef/>
      </w:r>
      <w:r>
        <w:t>Note to self to look up some earlier cites.</w:t>
      </w:r>
    </w:p>
  </w:comment>
  <w:comment w:id="3" w:author="Catherine Graham" w:date="2018-02-12T17:57:00Z" w:initials="CG">
    <w:p w14:paraId="2D1F3D30" w14:textId="77777777" w:rsidR="009D37AE" w:rsidRDefault="009D37AE" w:rsidP="00B44FE6">
      <w:pPr>
        <w:pStyle w:val="CommentText"/>
      </w:pPr>
      <w:r>
        <w:rPr>
          <w:rStyle w:val="CommentReference"/>
        </w:rPr>
        <w:annotationRef/>
      </w:r>
      <w:r>
        <w:t xml:space="preserve">I am not sure if we want to try to work in </w:t>
      </w:r>
      <w:r>
        <w:fldChar w:fldCharType="begin" w:fldLock="1"/>
      </w:r>
      <w:r>
        <w:instrText>ADDIN CSL_CITATION { "citationItems" : [ { "id" : "ITEM-1", "itemData" : { "DOI" : "10.1111/ele.12770", "ISSN" : "14610248", "PMID" : "28429842", "abstract" : "Macroecological models for predicting species distributions usually only include abiotic environ- mental conditions as explanatory variables, despite knowledge from community ecology that all species are linked to other species through biotic interactions. This disconnect is largely due to the different spatial scales considered by the two sub-disciplines: macroecologists study patterns at large extents and coarse resolutions, while community ecologists focus on small extents and fine resolutions. A general framework for including biotic interactions in macroecological models would help bridge this divide, as it would allow for rigorous testing of the role that biotic interac- tions play in determining species ranges. Here, we present an approach that combines species dis- tribution models with Bayesian networks, which enables the direct and indirect effects of biotic interactions to be modelled as propagating conditional dependencies among species\u2019 presences. We show that including biotic interactions in distribution models for species from a California grassland community results in better range predictions across the western USA. This new approach will be important for improving estimates of species distributions and their dynamics under environmental change. Keywords", "author" : [ { "dropping-particle" : "", "family" : "Staniczenko", "given" : "Phillip P.A.", "non-dropping-particle" : "", "parse-names" : false, "suffix" : "" }, { "dropping-particle" : "", "family" : "Sivasubramaniam", "given" : "Prabu", "non-dropping-particle" : "", "parse-names" : false, "suffix" : "" }, { "dropping-particle" : "", "family" : "Suttle", "given" : "K. Blake", "non-dropping-particle" : "", "parse-names" : false, "suffix" : "" }, { "dropping-particle" : "", "family" : "Pearson", "given" : "Richard G.", "non-dropping-particle" : "", "parse-names" : false, "suffix" : "" } ], "container-title" : "Ecology Letters", "id" : "ITEM-1", "issue" : "6", "issued" : { "date-parts" : [ [ "2017" ] ] }, "page" : "693-707", "title" : "Linking macroecology and community ecology: refining predictions of species distributions using biotic interaction networks", "type" : "article-journal", "volume" : "20" }, "uris" : [ "http://www.mendeley.com/documents/?uuid=3b752e92-fc59-4032-8542-0c722fb4a06d" ] } ], "mendeley" : { "formattedCitation" : "(Staniczenko &lt;i&gt;et al.&lt;/i&gt; 2017)", "manualFormatting" : "Staniczenko et al. (2017)", "plainTextFormattedCitation" : "(Staniczenko et al. 2017)", "previouslyFormattedCitation" : "(Staniczenko &lt;i&gt;et al.&lt;/i&gt; 2017)" }, "properties" : { "noteIndex" : 8 }, "schema" : "https://github.com/citation-style-language/schema/raw/master/csl-citation.json" }</w:instrText>
      </w:r>
      <w:r>
        <w:fldChar w:fldCharType="separate"/>
      </w:r>
      <w:r w:rsidRPr="006162F5">
        <w:rPr>
          <w:noProof/>
        </w:rPr>
        <w:t xml:space="preserve">Staniczenko </w:t>
      </w:r>
      <w:r w:rsidRPr="006162F5">
        <w:rPr>
          <w:i/>
          <w:noProof/>
        </w:rPr>
        <w:t>et al.</w:t>
      </w:r>
      <w:r w:rsidRPr="006162F5">
        <w:rPr>
          <w:noProof/>
        </w:rPr>
        <w:t xml:space="preserve"> </w:t>
      </w:r>
      <w:r>
        <w:rPr>
          <w:noProof/>
        </w:rPr>
        <w:t>(</w:t>
      </w:r>
      <w:r w:rsidRPr="006162F5">
        <w:rPr>
          <w:noProof/>
        </w:rPr>
        <w:t>2017)</w:t>
      </w:r>
      <w:r>
        <w:fldChar w:fldCharType="end"/>
      </w:r>
      <w:r>
        <w:t xml:space="preserve"> at this point in the MS?</w:t>
      </w:r>
    </w:p>
  </w:comment>
  <w:comment w:id="4" w:author="Catherine Graham" w:date="2018-02-12T17:57:00Z" w:initials="CG">
    <w:p w14:paraId="68A8DAF5" w14:textId="77777777" w:rsidR="009D37AE" w:rsidRDefault="009D37AE" w:rsidP="00B44FE6">
      <w:pPr>
        <w:pStyle w:val="CommentText"/>
      </w:pPr>
      <w:r>
        <w:rPr>
          <w:rStyle w:val="CommentReference"/>
        </w:rPr>
        <w:annotationRef/>
      </w:r>
      <w:r>
        <w:t>I think we need some figure or over-arching approach - and also whose theory is this…</w:t>
      </w:r>
    </w:p>
  </w:comment>
  <w:comment w:id="5" w:author="Microsoft Office User" w:date="2018-02-14T15:00:00Z" w:initials="MOU">
    <w:p w14:paraId="3B078941" w14:textId="6AA22786" w:rsidR="009D37AE" w:rsidRDefault="009D37AE">
      <w:pPr>
        <w:pStyle w:val="CommentText"/>
      </w:pPr>
      <w:r>
        <w:rPr>
          <w:rStyle w:val="CommentReference"/>
        </w:rPr>
        <w:annotationRef/>
      </w:r>
      <w:r>
        <w:t>This might need to be in the past tense.</w:t>
      </w:r>
    </w:p>
    <w:p w14:paraId="1ABB76DC" w14:textId="77777777" w:rsidR="008349FC" w:rsidRDefault="008349FC">
      <w:pPr>
        <w:pStyle w:val="CommentText"/>
      </w:pPr>
    </w:p>
    <w:p w14:paraId="24CB8BDF" w14:textId="535DE15C" w:rsidR="008349FC" w:rsidRDefault="008349FC">
      <w:pPr>
        <w:pStyle w:val="CommentText"/>
      </w:pPr>
      <w:r>
        <w:t>Also, the structure of this paragraph does not really make sense now – i.e., doesn’t everything get tested with the with-held data?</w:t>
      </w:r>
    </w:p>
    <w:p w14:paraId="6BBCBC1E" w14:textId="77777777" w:rsidR="000349DD" w:rsidRDefault="000349DD">
      <w:pPr>
        <w:pStyle w:val="CommentText"/>
      </w:pPr>
    </w:p>
    <w:p w14:paraId="661DE890" w14:textId="0C9BAD4E" w:rsidR="000349DD" w:rsidRDefault="000349DD">
      <w:pPr>
        <w:pStyle w:val="CommentText"/>
      </w:pPr>
      <w:r>
        <w:t>I think this is where we could have a conceptual figure – some combination of Figure 1 and 2.  Then we could put the results in the text as you suggest – this way we keep the nice intuitive figure and we get the results which as you point out make the whole thing much more understandable…</w:t>
      </w:r>
    </w:p>
  </w:comment>
  <w:comment w:id="7" w:author="Ben Weinstein" w:date="2018-02-12T11:45:00Z" w:initials="BW">
    <w:p w14:paraId="64807458" w14:textId="77777777" w:rsidR="009D37AE" w:rsidRDefault="009D37AE" w:rsidP="00B44FE6">
      <w:pPr>
        <w:pStyle w:val="CommentText"/>
      </w:pPr>
      <w:r>
        <w:rPr>
          <w:rStyle w:val="CommentReference"/>
        </w:rPr>
        <w:annotationRef/>
      </w:r>
      <w:r>
        <w:t>See this is the awkward thing. I’m trying to keep it general, but I have to say the word camera. Hmm this needs to be resolved.</w:t>
      </w:r>
    </w:p>
  </w:comment>
  <w:comment w:id="8" w:author="Catherine Graham" w:date="2018-02-12T17:57:00Z" w:initials="CG">
    <w:p w14:paraId="389EE598" w14:textId="5BD8F99B" w:rsidR="009D37AE" w:rsidRDefault="009D37AE" w:rsidP="00B44FE6">
      <w:pPr>
        <w:pStyle w:val="CommentText"/>
      </w:pPr>
    </w:p>
    <w:p w14:paraId="42DAC3F9" w14:textId="77777777" w:rsidR="009D37AE" w:rsidRDefault="009D37AE" w:rsidP="00B44FE6">
      <w:pPr>
        <w:pStyle w:val="CommentText"/>
      </w:pPr>
    </w:p>
    <w:p w14:paraId="1542BD2E" w14:textId="77777777" w:rsidR="009D37AE" w:rsidRDefault="009D37AE" w:rsidP="00B44FE6">
      <w:pPr>
        <w:pStyle w:val="CommentText"/>
      </w:pPr>
      <w:r>
        <w:rPr>
          <w:rStyle w:val="CommentReference"/>
        </w:rPr>
        <w:annotationRef/>
      </w:r>
      <w:proofErr w:type="spellStart"/>
      <w:r>
        <w:t>Frund</w:t>
      </w:r>
      <w:proofErr w:type="spellEnd"/>
      <w:r>
        <w:t xml:space="preserve"> et al. 2015.  Sampling bias is challenging for quantifying specialization and network structure: lessons from a quantitative niche model </w:t>
      </w:r>
      <w:proofErr w:type="spellStart"/>
      <w:r>
        <w:t>Oikos</w:t>
      </w:r>
      <w:proofErr w:type="spellEnd"/>
    </w:p>
  </w:comment>
  <w:comment w:id="11" w:author="Ben Weinstein" w:date="2018-02-14T07:32:00Z" w:initials="BW">
    <w:p w14:paraId="1B132077" w14:textId="0CCBC600" w:rsidR="00681E35" w:rsidRDefault="00681E35">
      <w:pPr>
        <w:pStyle w:val="CommentText"/>
      </w:pPr>
      <w:r>
        <w:rPr>
          <w:rStyle w:val="CommentReference"/>
        </w:rPr>
        <w:annotationRef/>
      </w:r>
      <w:r>
        <w:t>Your edit didn’t make sense. To be worked on.</w:t>
      </w:r>
    </w:p>
  </w:comment>
  <w:comment w:id="15" w:author="Ben Weinstein" w:date="2018-02-13T14:41:00Z" w:initials="BW">
    <w:p w14:paraId="35BDF85B" w14:textId="0BCCE4CD" w:rsidR="009D37AE" w:rsidRDefault="009D37AE">
      <w:pPr>
        <w:pStyle w:val="CommentText"/>
      </w:pPr>
      <w:r>
        <w:rPr>
          <w:rStyle w:val="CommentReference"/>
        </w:rPr>
        <w:annotationRef/>
      </w:r>
      <w:r>
        <w:t>Isn’t it awkward that sometimes we are talking about hummingbirds and sometimes we are not!</w:t>
      </w:r>
    </w:p>
    <w:p w14:paraId="1E4810E8" w14:textId="77777777" w:rsidR="007E249F" w:rsidRDefault="007E249F">
      <w:pPr>
        <w:pStyle w:val="CommentText"/>
      </w:pPr>
    </w:p>
    <w:p w14:paraId="54434A25" w14:textId="43ABD78A" w:rsidR="007E249F" w:rsidRDefault="007E249F">
      <w:pPr>
        <w:pStyle w:val="CommentText"/>
      </w:pPr>
      <w:r>
        <w:t>CG:  I don’t have trouble with this – we talk about the general idea and then how we think about hummingbirds</w:t>
      </w:r>
      <w:proofErr w:type="gramStart"/>
      <w:r>
        <w:t>…..</w:t>
      </w:r>
      <w:proofErr w:type="gramEnd"/>
    </w:p>
  </w:comment>
  <w:comment w:id="19" w:author="Ben Weinstein" w:date="2018-02-12T13:38:00Z" w:initials="BW">
    <w:p w14:paraId="0BA987CD" w14:textId="4BC9ACD8" w:rsidR="009D37AE" w:rsidRDefault="009D37AE">
      <w:pPr>
        <w:pStyle w:val="CommentText"/>
      </w:pPr>
      <w:r>
        <w:rPr>
          <w:rStyle w:val="CommentReference"/>
        </w:rPr>
        <w:annotationRef/>
      </w:r>
      <w:r>
        <w:t xml:space="preserve">Like there is all this </w:t>
      </w:r>
      <w:proofErr w:type="spellStart"/>
      <w:r>
        <w:t>subletly</w:t>
      </w:r>
      <w:proofErr w:type="spellEnd"/>
      <w:r>
        <w:t xml:space="preserve"> that gets confusing when talked about in abstract. Because we sample the flowers at cameras, there is no plant detectability, but in some other dataset </w:t>
      </w:r>
      <w:proofErr w:type="spellStart"/>
      <w:proofErr w:type="gramStart"/>
      <w:r>
        <w:t>their</w:t>
      </w:r>
      <w:proofErr w:type="spellEnd"/>
      <w:proofErr w:type="gramEnd"/>
      <w:r>
        <w:t xml:space="preserve"> could be.  </w:t>
      </w:r>
    </w:p>
    <w:p w14:paraId="7274C950" w14:textId="77777777" w:rsidR="007E249F" w:rsidRDefault="007E249F">
      <w:pPr>
        <w:pStyle w:val="CommentText"/>
      </w:pPr>
    </w:p>
    <w:p w14:paraId="1BF38752" w14:textId="046DE6CB" w:rsidR="007E249F" w:rsidRDefault="007E249F">
      <w:pPr>
        <w:pStyle w:val="CommentText"/>
      </w:pPr>
      <w:r>
        <w:t xml:space="preserve">CG:  delete if comment </w:t>
      </w:r>
      <w:proofErr w:type="spellStart"/>
      <w:r>
        <w:t>dealth</w:t>
      </w:r>
      <w:proofErr w:type="spellEnd"/>
      <w:r>
        <w:t xml:space="preserve"> with …</w:t>
      </w:r>
    </w:p>
  </w:comment>
  <w:comment w:id="13" w:author="Microsoft Office User" w:date="2018-02-14T15:13:00Z" w:initials="MOU">
    <w:p w14:paraId="1F11860E" w14:textId="4A2CCE86" w:rsidR="007E249F" w:rsidRDefault="007E249F">
      <w:pPr>
        <w:pStyle w:val="CommentText"/>
      </w:pPr>
      <w:r>
        <w:rPr>
          <w:rStyle w:val="CommentReference"/>
        </w:rPr>
        <w:annotationRef/>
      </w:r>
      <w:r>
        <w:t>I would delete this</w:t>
      </w:r>
    </w:p>
  </w:comment>
  <w:comment w:id="22" w:author="Microsoft Office User" w:date="2018-02-14T15:28:00Z" w:initials="MOU">
    <w:p w14:paraId="7A839E67" w14:textId="4A6EBF8C" w:rsidR="00173990" w:rsidRDefault="00173990">
      <w:pPr>
        <w:pStyle w:val="CommentText"/>
      </w:pPr>
      <w:r>
        <w:rPr>
          <w:rStyle w:val="CommentReference"/>
        </w:rPr>
        <w:annotationRef/>
      </w:r>
      <w:r>
        <w:t>I don’t really understand what is below – maybe you can describe what you mean to me and I can take a stab at it.</w:t>
      </w:r>
    </w:p>
  </w:comment>
  <w:comment w:id="24" w:author="Microsoft Office User" w:date="2018-02-14T15:27:00Z" w:initials="MOU">
    <w:p w14:paraId="32BE199A" w14:textId="5A19D386" w:rsidR="00173990" w:rsidRDefault="00173990">
      <w:pPr>
        <w:pStyle w:val="CommentText"/>
      </w:pPr>
      <w:r>
        <w:rPr>
          <w:rStyle w:val="CommentReference"/>
        </w:rPr>
        <w:annotationRef/>
      </w:r>
      <w:r>
        <w:t>Not clear</w:t>
      </w:r>
    </w:p>
  </w:comment>
  <w:comment w:id="26" w:author="Microsoft Office User" w:date="2018-02-14T15:42:00Z" w:initials="MOU">
    <w:p w14:paraId="5F7669D5" w14:textId="6CACDEE8" w:rsidR="00901035" w:rsidRDefault="00901035">
      <w:pPr>
        <w:pStyle w:val="CommentText"/>
      </w:pPr>
      <w:r>
        <w:rPr>
          <w:rStyle w:val="CommentReference"/>
        </w:rPr>
        <w:annotationRef/>
      </w:r>
      <w:r>
        <w:t xml:space="preserve">Is this </w:t>
      </w:r>
      <w:proofErr w:type="spellStart"/>
      <w:r>
        <w:t>aij</w:t>
      </w:r>
      <w:proofErr w:type="spellEnd"/>
      <w:r>
        <w:t>?</w:t>
      </w:r>
    </w:p>
  </w:comment>
  <w:comment w:id="27" w:author="Ben Weinstein" w:date="2018-02-12T12:46:00Z" w:initials="BW">
    <w:p w14:paraId="63B99881" w14:textId="77777777" w:rsidR="009D37AE" w:rsidRDefault="009D37AE" w:rsidP="00B44FE6">
      <w:pPr>
        <w:pStyle w:val="CommentText"/>
      </w:pPr>
      <w:r>
        <w:rPr>
          <w:rStyle w:val="CommentReference"/>
        </w:rPr>
        <w:annotationRef/>
      </w:r>
      <w:r>
        <w:t xml:space="preserve">I’m again feeling that the data is </w:t>
      </w:r>
      <w:proofErr w:type="spellStart"/>
      <w:r>
        <w:t>disjunct</w:t>
      </w:r>
      <w:proofErr w:type="spellEnd"/>
      <w:r>
        <w:t xml:space="preserve"> here. The boxes hold too much valuable info that the text needs. Where is prediction in all of this? </w:t>
      </w:r>
      <w:proofErr w:type="spellStart"/>
      <w:r>
        <w:t>Its</w:t>
      </w:r>
      <w:proofErr w:type="spellEnd"/>
      <w:r>
        <w:t xml:space="preserve"> not clear without the tangible example, which is relegated to the box.</w:t>
      </w:r>
    </w:p>
    <w:p w14:paraId="621C82F3" w14:textId="77777777" w:rsidR="009D37AE" w:rsidRDefault="009D37AE" w:rsidP="00B44FE6">
      <w:pPr>
        <w:pStyle w:val="CommentText"/>
      </w:pPr>
    </w:p>
    <w:p w14:paraId="7AD8884E" w14:textId="77777777" w:rsidR="009D37AE" w:rsidRDefault="009D37AE" w:rsidP="00B44FE6">
      <w:pPr>
        <w:pStyle w:val="CommentText"/>
      </w:pPr>
      <w:r>
        <w:t xml:space="preserve">Ok – maybe we put the more general figures in a box?  Or drop them?  Or use both?  The general figures are very intuitive which is why they are good (and one reviewer commented on that, R3 I think).  </w:t>
      </w:r>
    </w:p>
  </w:comment>
  <w:comment w:id="28" w:author="Microsoft Office User" w:date="2018-02-13T18:53:00Z" w:initials="MOU">
    <w:p w14:paraId="3F5843BA" w14:textId="774B045C" w:rsidR="009D37AE" w:rsidRDefault="009D37AE">
      <w:pPr>
        <w:pStyle w:val="CommentText"/>
      </w:pPr>
      <w:r>
        <w:rPr>
          <w:rStyle w:val="CommentReference"/>
        </w:rPr>
        <w:annotationRef/>
      </w:r>
      <w:r>
        <w:t xml:space="preserve">I guess the full equation is not there yet?  Or it has to be clear in includes the equations above at each step…. </w:t>
      </w:r>
      <w:proofErr w:type="gramStart"/>
      <w:r>
        <w:t>Maybe  we</w:t>
      </w:r>
      <w:proofErr w:type="gramEnd"/>
      <w:r>
        <w:t xml:space="preserve"> need a general strategy for this….i.e., we either just present what is new each step or we present the entire suite equations each step.</w:t>
      </w:r>
    </w:p>
  </w:comment>
  <w:comment w:id="29" w:author="Ben Weinstein" w:date="2018-02-13T14:43:00Z" w:initials="BW">
    <w:p w14:paraId="5FD58F3A" w14:textId="08539BF4" w:rsidR="009D37AE" w:rsidRDefault="009D37AE">
      <w:pPr>
        <w:pStyle w:val="CommentText"/>
      </w:pPr>
      <w:r>
        <w:rPr>
          <w:rStyle w:val="CommentReference"/>
        </w:rPr>
        <w:annotationRef/>
      </w:r>
      <w:r>
        <w:t xml:space="preserve">I think it makes sense to have just the part that is being replaced. </w:t>
      </w:r>
      <w:proofErr w:type="spellStart"/>
      <w:r>
        <w:t>Alternatiely</w:t>
      </w:r>
      <w:proofErr w:type="spellEnd"/>
      <w:r>
        <w:t xml:space="preserve"> I could say replace X from </w:t>
      </w:r>
      <w:proofErr w:type="spellStart"/>
      <w:r>
        <w:t>eq</w:t>
      </w:r>
      <w:proofErr w:type="spellEnd"/>
      <w:r>
        <w:t xml:space="preserve"> 1 with Y and have both the equations for x and y.</w:t>
      </w:r>
    </w:p>
    <w:p w14:paraId="176D31D6" w14:textId="77777777" w:rsidR="00901035" w:rsidRDefault="00901035">
      <w:pPr>
        <w:pStyle w:val="CommentText"/>
      </w:pPr>
    </w:p>
    <w:p w14:paraId="3A5CD960" w14:textId="56401465" w:rsidR="00901035" w:rsidRDefault="00901035">
      <w:pPr>
        <w:pStyle w:val="CommentText"/>
      </w:pPr>
      <w:r>
        <w:t>CG:  OK</w:t>
      </w:r>
    </w:p>
  </w:comment>
  <w:comment w:id="38" w:author="Microsoft Office User" w:date="2018-02-14T15:44:00Z" w:initials="MOU">
    <w:p w14:paraId="576D3F1C" w14:textId="7B559461" w:rsidR="00901035" w:rsidRDefault="00901035">
      <w:pPr>
        <w:pStyle w:val="CommentText"/>
      </w:pPr>
      <w:r>
        <w:rPr>
          <w:rStyle w:val="CommentReference"/>
        </w:rPr>
        <w:annotationRef/>
      </w:r>
      <w:r>
        <w:t>Not sure where you are going here…</w:t>
      </w:r>
    </w:p>
  </w:comment>
  <w:comment w:id="40" w:author="Ben Weinstein" w:date="2018-02-13T15:01:00Z" w:initials="BW">
    <w:p w14:paraId="22223722" w14:textId="3C0F33E0" w:rsidR="009D37AE" w:rsidRDefault="009D37AE">
      <w:pPr>
        <w:pStyle w:val="CommentText"/>
      </w:pPr>
      <w:r>
        <w:rPr>
          <w:rStyle w:val="CommentReference"/>
        </w:rPr>
        <w:annotationRef/>
      </w:r>
      <w:r>
        <w:t xml:space="preserve">Better? This is the equation for Elevation X Season interactions. If you just </w:t>
      </w:r>
      <w:proofErr w:type="gramStart"/>
      <w:r>
        <w:t>has</w:t>
      </w:r>
      <w:proofErr w:type="gramEnd"/>
      <w:r>
        <w:t xml:space="preserve"> B3 you don’t have a regression line, there would be no intercept? </w:t>
      </w:r>
    </w:p>
  </w:comment>
  <w:comment w:id="51" w:author="Microsoft Office User" w:date="2018-02-13T19:04:00Z" w:initials="MOU">
    <w:p w14:paraId="46ABF489" w14:textId="27F34257" w:rsidR="009D37AE" w:rsidRDefault="009D37AE">
      <w:pPr>
        <w:pStyle w:val="CommentText"/>
      </w:pPr>
      <w:r>
        <w:rPr>
          <w:rStyle w:val="CommentReference"/>
        </w:rPr>
        <w:annotationRef/>
      </w:r>
      <w:r>
        <w:t xml:space="preserve">OK – if you are looking at beta-diversity then why do you need both elevation and the elevation*season </w:t>
      </w:r>
      <w:proofErr w:type="spellStart"/>
      <w:r>
        <w:t>interation</w:t>
      </w:r>
      <w:proofErr w:type="spellEnd"/>
      <w:r>
        <w:t xml:space="preserve"> – don’t you just need the later?  We need to make this section a bit </w:t>
      </w:r>
      <w:proofErr w:type="gramStart"/>
      <w:r>
        <w:t>more clear</w:t>
      </w:r>
      <w:proofErr w:type="gramEnd"/>
      <w:r>
        <w:t>.</w:t>
      </w:r>
    </w:p>
    <w:p w14:paraId="2D51C326" w14:textId="77777777" w:rsidR="009D37AE" w:rsidRDefault="009D37AE">
      <w:pPr>
        <w:pStyle w:val="CommentText"/>
      </w:pPr>
    </w:p>
  </w:comment>
  <w:comment w:id="73" w:author="Microsoft Office User" w:date="2018-02-13T19:16:00Z" w:initials="MOU">
    <w:p w14:paraId="39E32B33" w14:textId="497455FE" w:rsidR="009D37AE" w:rsidRDefault="009D37AE">
      <w:pPr>
        <w:pStyle w:val="CommentText"/>
      </w:pPr>
      <w:r>
        <w:rPr>
          <w:rStyle w:val="CommentReference"/>
        </w:rPr>
        <w:annotationRef/>
      </w:r>
      <w:r>
        <w:t>Thought was not finished….?  Is this what you are getting at?</w:t>
      </w:r>
    </w:p>
  </w:comment>
  <w:comment w:id="84" w:author="Microsoft Office User" w:date="2018-02-14T15:58:00Z" w:initials="MOU">
    <w:p w14:paraId="6148D86E" w14:textId="536A2763" w:rsidR="00912362" w:rsidRDefault="00912362">
      <w:pPr>
        <w:pStyle w:val="CommentText"/>
      </w:pPr>
      <w:r>
        <w:rPr>
          <w:rStyle w:val="CommentReference"/>
        </w:rPr>
        <w:annotationRef/>
      </w:r>
      <w:r>
        <w:t xml:space="preserve">I think this goes…???  Or </w:t>
      </w:r>
      <w:proofErr w:type="spellStart"/>
      <w:proofErr w:type="gramStart"/>
      <w:r>
        <w:t>lets</w:t>
      </w:r>
      <w:proofErr w:type="spellEnd"/>
      <w:proofErr w:type="gramEnd"/>
      <w:r>
        <w:t xml:space="preserve"> think how it could stay….  </w:t>
      </w:r>
    </w:p>
    <w:p w14:paraId="5075CE10" w14:textId="77777777" w:rsidR="00912362" w:rsidRDefault="00912362">
      <w:pPr>
        <w:pStyle w:val="CommentText"/>
      </w:pPr>
    </w:p>
    <w:p w14:paraId="0FAD9473" w14:textId="383E8F49" w:rsidR="00912362" w:rsidRDefault="00912362">
      <w:pPr>
        <w:pStyle w:val="CommentText"/>
      </w:pPr>
      <w:r>
        <w:t>What’s next:</w:t>
      </w:r>
    </w:p>
    <w:p w14:paraId="20A36AA2" w14:textId="57D92ED6" w:rsidR="00912362" w:rsidRDefault="00912362">
      <w:pPr>
        <w:pStyle w:val="CommentText"/>
      </w:pPr>
      <w:r>
        <w:t xml:space="preserve">Limitations??? Future research directions on the specific modeling?  Here we could mention phylogeny as a co-variate?  </w:t>
      </w:r>
    </w:p>
    <w:p w14:paraId="38C85A33" w14:textId="77777777" w:rsidR="00912362" w:rsidRDefault="00912362">
      <w:pPr>
        <w:pStyle w:val="CommentText"/>
      </w:pPr>
    </w:p>
    <w:p w14:paraId="1002A40F" w14:textId="08390CAE" w:rsidR="00912362" w:rsidRDefault="00912362">
      <w:pPr>
        <w:pStyle w:val="CommentText"/>
      </w:pPr>
      <w:r>
        <w:t>I think we need a section called:</w:t>
      </w:r>
    </w:p>
    <w:p w14:paraId="2C1B5242" w14:textId="77777777" w:rsidR="00912362" w:rsidRDefault="00912362">
      <w:pPr>
        <w:pStyle w:val="CommentText"/>
      </w:pPr>
      <w:r>
        <w:t xml:space="preserve">Concluding ideas “Prospectus for interaction beta-diversity (or some such thing)”.  </w:t>
      </w:r>
    </w:p>
    <w:p w14:paraId="59B07B0D" w14:textId="1C47196C" w:rsidR="00912362" w:rsidRDefault="00912362">
      <w:pPr>
        <w:pStyle w:val="CommentText"/>
      </w:pPr>
      <w:r>
        <w:t>Paragraph one: summarize (again) the benefits of the approach in a general way.</w:t>
      </w:r>
    </w:p>
    <w:p w14:paraId="661406D7" w14:textId="77777777" w:rsidR="00912362" w:rsidRDefault="00912362">
      <w:pPr>
        <w:pStyle w:val="CommentText"/>
      </w:pPr>
      <w:r>
        <w:t xml:space="preserve">Paragraph two: suggest </w:t>
      </w:r>
      <w:proofErr w:type="gramStart"/>
      <w:r>
        <w:t>new  research</w:t>
      </w:r>
      <w:proofErr w:type="gramEnd"/>
      <w:r>
        <w:t xml:space="preserve"> avenues/possibilities using the approach.</w:t>
      </w:r>
    </w:p>
    <w:p w14:paraId="188382AE" w14:textId="524A7C90" w:rsidR="00912362" w:rsidRDefault="00912362">
      <w:pPr>
        <w:pStyle w:val="CommentText"/>
      </w:pPr>
      <w:r>
        <w:t>Paragraph three: biogeography and understanding general mechanisms.</w:t>
      </w:r>
    </w:p>
  </w:comment>
  <w:comment w:id="86" w:author="Microsoft Office User" w:date="2018-02-14T16:10:00Z" w:initials="MOU">
    <w:p w14:paraId="7038074E" w14:textId="220FA6D9" w:rsidR="008349FC" w:rsidRDefault="008349FC">
      <w:pPr>
        <w:pStyle w:val="CommentText"/>
      </w:pPr>
      <w:r>
        <w:rPr>
          <w:rStyle w:val="CommentReference"/>
        </w:rPr>
        <w:annotationRef/>
      </w:r>
      <w:r>
        <w:t>I don’t see this as a box…. I would more have it as a future development – perhaps along with other things that arise once we finish the reasonable chunk of stuff we have set out to do…?</w:t>
      </w:r>
    </w:p>
  </w:comment>
  <w:comment w:id="89" w:author="Ben Weinstein" w:date="2018-02-12T17:57:00Z" w:initials="BW">
    <w:p w14:paraId="69E8A346" w14:textId="77777777" w:rsidR="009D37AE" w:rsidRDefault="009D37AE" w:rsidP="00B44FE6">
      <w:pPr>
        <w:pStyle w:val="CommentText"/>
      </w:pPr>
      <w:r>
        <w:rPr>
          <w:rStyle w:val="CommentReference"/>
        </w:rPr>
        <w:annotationRef/>
      </w:r>
      <w:r>
        <w:t>In box 1</w:t>
      </w:r>
    </w:p>
  </w:comment>
  <w:comment w:id="90" w:author="Microsoft Office User" w:date="2018-02-14T16:14:00Z" w:initials="MOU">
    <w:p w14:paraId="65A86098" w14:textId="74A27FF7" w:rsidR="008349FC" w:rsidRDefault="008349FC">
      <w:pPr>
        <w:pStyle w:val="CommentText"/>
      </w:pPr>
      <w:r>
        <w:rPr>
          <w:rStyle w:val="CommentReference"/>
        </w:rPr>
        <w:annotationRef/>
      </w:r>
      <w:r>
        <w:t>I know you want the results figures in the text and not boxes</w:t>
      </w:r>
      <w:proofErr w:type="gramStart"/>
      <w:r>
        <w:t>…..</w:t>
      </w:r>
      <w:proofErr w:type="gramEnd"/>
      <w:r>
        <w:t xml:space="preserve"> and we have thought that this would mean Figure 2 below gets ditched – which is a shame because that figure is general and because it is very intuitive.  So maybe we make a new “figure 1” that somehow combines current Figure 1 and 2 into a conceptual framework and we put it in the section called: “</w:t>
      </w:r>
    </w:p>
  </w:comment>
  <w:comment w:id="91" w:author="Microsoft Office User" w:date="2018-02-14T16:12:00Z" w:initials="MOU">
    <w:p w14:paraId="26981021" w14:textId="0AF0ECF3" w:rsidR="008349FC" w:rsidRDefault="008349FC">
      <w:pPr>
        <w:pStyle w:val="CommentText"/>
      </w:pPr>
      <w:r>
        <w:rPr>
          <w:rStyle w:val="CommentReference"/>
        </w:rPr>
        <w:annotationRef/>
      </w:r>
      <w:r>
        <w:t>This might go…?  Or it is part of future applications… but it isn’t really about interaction beta-diversity…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3CD938" w15:done="0"/>
  <w15:commentEx w15:paraId="4A51EBF1" w15:done="0"/>
  <w15:commentEx w15:paraId="769FCAEA" w15:done="0"/>
  <w15:commentEx w15:paraId="2D1F3D30" w15:done="0"/>
  <w15:commentEx w15:paraId="68A8DAF5" w15:done="0"/>
  <w15:commentEx w15:paraId="661DE890" w15:done="0"/>
  <w15:commentEx w15:paraId="64807458" w15:done="0"/>
  <w15:commentEx w15:paraId="1542BD2E" w15:done="0"/>
  <w15:commentEx w15:paraId="1B132077" w15:done="0"/>
  <w15:commentEx w15:paraId="54434A25" w15:done="0"/>
  <w15:commentEx w15:paraId="1BF38752" w15:done="0"/>
  <w15:commentEx w15:paraId="1F11860E" w15:done="0"/>
  <w15:commentEx w15:paraId="7A839E67" w15:done="0"/>
  <w15:commentEx w15:paraId="32BE199A" w15:done="0"/>
  <w15:commentEx w15:paraId="5F7669D5" w15:done="0"/>
  <w15:commentEx w15:paraId="7AD8884E" w15:done="0"/>
  <w15:commentEx w15:paraId="3F5843BA" w15:done="0"/>
  <w15:commentEx w15:paraId="3A5CD960" w15:paraIdParent="3F5843BA" w15:done="0"/>
  <w15:commentEx w15:paraId="576D3F1C" w15:done="0"/>
  <w15:commentEx w15:paraId="22223722" w15:done="0"/>
  <w15:commentEx w15:paraId="2D51C326" w15:done="0"/>
  <w15:commentEx w15:paraId="39E32B33" w15:done="0"/>
  <w15:commentEx w15:paraId="188382AE" w15:done="0"/>
  <w15:commentEx w15:paraId="7038074E" w15:done="0"/>
  <w15:commentEx w15:paraId="69E8A346" w15:done="0"/>
  <w15:commentEx w15:paraId="65A86098" w15:done="0"/>
  <w15:commentEx w15:paraId="269810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3CD938" w16cid:durableId="1E2CD2FC"/>
  <w16cid:commentId w16cid:paraId="4A51EBF1" w16cid:durableId="1E2CD2FD"/>
  <w16cid:commentId w16cid:paraId="769FCAEA" w16cid:durableId="1E2CD301"/>
  <w16cid:commentId w16cid:paraId="2D1F3D30" w16cid:durableId="1E2CD304"/>
  <w16cid:commentId w16cid:paraId="68A8DAF5" w16cid:durableId="1E2CD306"/>
  <w16cid:commentId w16cid:paraId="661DE890" w16cid:durableId="1E2ECD96"/>
  <w16cid:commentId w16cid:paraId="64807458" w16cid:durableId="1E2ECC86"/>
  <w16cid:commentId w16cid:paraId="1542BD2E" w16cid:durableId="1E2CD310"/>
  <w16cid:commentId w16cid:paraId="54434A25" w16cid:durableId="1E2ECC89"/>
  <w16cid:commentId w16cid:paraId="1F11860E" w16cid:durableId="1E2ED084"/>
  <w16cid:commentId w16cid:paraId="6977BEEA" w16cid:durableId="1E2ED17D"/>
  <w16cid:commentId w16cid:paraId="7A839E67" w16cid:durableId="1E2ED407"/>
  <w16cid:commentId w16cid:paraId="32BE199A" w16cid:durableId="1E2ED3E7"/>
  <w16cid:commentId w16cid:paraId="5F7669D5" w16cid:durableId="1E2ED767"/>
  <w16cid:commentId w16cid:paraId="7AD8884E" w16cid:durableId="1E2ECC8D"/>
  <w16cid:commentId w16cid:paraId="3F5843BA" w16cid:durableId="1E2ECC8E"/>
  <w16cid:commentId w16cid:paraId="3A5CD960" w16cid:durableId="1E2ECC8F"/>
  <w16cid:commentId w16cid:paraId="576D3F1C" w16cid:durableId="1E2ED7D2"/>
  <w16cid:commentId w16cid:paraId="22223722" w16cid:durableId="1E2ECC90"/>
  <w16cid:commentId w16cid:paraId="2D51C326" w16cid:durableId="1E2DB553"/>
  <w16cid:commentId w16cid:paraId="39E32B33" w16cid:durableId="1E2DB808"/>
  <w16cid:commentId w16cid:paraId="188382AE" w16cid:durableId="1E2EDB3F"/>
  <w16cid:commentId w16cid:paraId="7038074E" w16cid:durableId="1E2EDE00"/>
  <w16cid:commentId w16cid:paraId="69E8A346" w16cid:durableId="1E2CD315"/>
  <w16cid:commentId w16cid:paraId="65A86098" w16cid:durableId="1E2EDEDB"/>
  <w16cid:commentId w16cid:paraId="26981021" w16cid:durableId="1E2EDE6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7A445B8"/>
    <w:multiLevelType w:val="hybridMultilevel"/>
    <w:tmpl w:val="F98E7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330BCC"/>
    <w:multiLevelType w:val="hybridMultilevel"/>
    <w:tmpl w:val="608062B0"/>
    <w:lvl w:ilvl="0" w:tplc="98627628">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D1D40"/>
    <w:multiLevelType w:val="hybridMultilevel"/>
    <w:tmpl w:val="59C44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6979E0"/>
    <w:multiLevelType w:val="hybridMultilevel"/>
    <w:tmpl w:val="B756C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0A1FF4"/>
    <w:multiLevelType w:val="hybridMultilevel"/>
    <w:tmpl w:val="372A9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0F64AB"/>
    <w:multiLevelType w:val="multilevel"/>
    <w:tmpl w:val="5CF6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8B063E"/>
    <w:multiLevelType w:val="hybridMultilevel"/>
    <w:tmpl w:val="65D65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2A62B2"/>
    <w:multiLevelType w:val="multilevel"/>
    <w:tmpl w:val="321E2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3004E3"/>
    <w:multiLevelType w:val="hybridMultilevel"/>
    <w:tmpl w:val="8B269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DE549E"/>
    <w:multiLevelType w:val="hybridMultilevel"/>
    <w:tmpl w:val="0526FB56"/>
    <w:lvl w:ilvl="0" w:tplc="246C8DDE">
      <w:start w:val="1"/>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18767E"/>
    <w:multiLevelType w:val="hybridMultilevel"/>
    <w:tmpl w:val="DED06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7A070E"/>
    <w:multiLevelType w:val="hybridMultilevel"/>
    <w:tmpl w:val="46AEF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BC6CCB"/>
    <w:multiLevelType w:val="hybridMultilevel"/>
    <w:tmpl w:val="F0488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8E6817"/>
    <w:multiLevelType w:val="multilevel"/>
    <w:tmpl w:val="2BF4A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CAF256A"/>
    <w:multiLevelType w:val="hybridMultilevel"/>
    <w:tmpl w:val="4ECC80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F92019"/>
    <w:multiLevelType w:val="hybridMultilevel"/>
    <w:tmpl w:val="1B6AF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C16D22"/>
    <w:multiLevelType w:val="hybridMultilevel"/>
    <w:tmpl w:val="44A4A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494B63"/>
    <w:multiLevelType w:val="multilevel"/>
    <w:tmpl w:val="9394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2FA0360"/>
    <w:multiLevelType w:val="hybridMultilevel"/>
    <w:tmpl w:val="A99C7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7E31A3"/>
    <w:multiLevelType w:val="hybridMultilevel"/>
    <w:tmpl w:val="D6AAD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D149A4"/>
    <w:multiLevelType w:val="hybridMultilevel"/>
    <w:tmpl w:val="9A94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186720"/>
    <w:multiLevelType w:val="hybridMultilevel"/>
    <w:tmpl w:val="CDC81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723DFD"/>
    <w:multiLevelType w:val="multilevel"/>
    <w:tmpl w:val="961A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6842CED"/>
    <w:multiLevelType w:val="hybridMultilevel"/>
    <w:tmpl w:val="E8083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050635"/>
    <w:multiLevelType w:val="hybridMultilevel"/>
    <w:tmpl w:val="2CF628A2"/>
    <w:lvl w:ilvl="0" w:tplc="46965368">
      <w:start w:val="2"/>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916B47"/>
    <w:multiLevelType w:val="hybridMultilevel"/>
    <w:tmpl w:val="6E2E3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B577E4"/>
    <w:multiLevelType w:val="hybridMultilevel"/>
    <w:tmpl w:val="075EE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F8A163F"/>
    <w:multiLevelType w:val="hybridMultilevel"/>
    <w:tmpl w:val="D758F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9"/>
  </w:num>
  <w:num w:numId="3">
    <w:abstractNumId w:val="21"/>
  </w:num>
  <w:num w:numId="4">
    <w:abstractNumId w:val="0"/>
  </w:num>
  <w:num w:numId="5">
    <w:abstractNumId w:val="1"/>
  </w:num>
  <w:num w:numId="6">
    <w:abstractNumId w:val="10"/>
  </w:num>
  <w:num w:numId="7">
    <w:abstractNumId w:val="6"/>
  </w:num>
  <w:num w:numId="8">
    <w:abstractNumId w:val="5"/>
  </w:num>
  <w:num w:numId="9">
    <w:abstractNumId w:val="11"/>
  </w:num>
  <w:num w:numId="10">
    <w:abstractNumId w:val="17"/>
  </w:num>
  <w:num w:numId="11">
    <w:abstractNumId w:val="14"/>
  </w:num>
  <w:num w:numId="12">
    <w:abstractNumId w:val="22"/>
  </w:num>
  <w:num w:numId="13">
    <w:abstractNumId w:val="16"/>
  </w:num>
  <w:num w:numId="14">
    <w:abstractNumId w:val="12"/>
  </w:num>
  <w:num w:numId="15">
    <w:abstractNumId w:val="2"/>
  </w:num>
  <w:num w:numId="16">
    <w:abstractNumId w:val="8"/>
  </w:num>
  <w:num w:numId="17">
    <w:abstractNumId w:val="18"/>
  </w:num>
  <w:num w:numId="18">
    <w:abstractNumId w:val="20"/>
  </w:num>
  <w:num w:numId="19">
    <w:abstractNumId w:val="28"/>
  </w:num>
  <w:num w:numId="20">
    <w:abstractNumId w:val="4"/>
  </w:num>
  <w:num w:numId="21">
    <w:abstractNumId w:val="3"/>
  </w:num>
  <w:num w:numId="22">
    <w:abstractNumId w:val="26"/>
  </w:num>
  <w:num w:numId="23">
    <w:abstractNumId w:val="25"/>
  </w:num>
  <w:num w:numId="24">
    <w:abstractNumId w:val="13"/>
  </w:num>
  <w:num w:numId="25">
    <w:abstractNumId w:val="19"/>
  </w:num>
  <w:num w:numId="26">
    <w:abstractNumId w:val="24"/>
  </w:num>
  <w:num w:numId="27">
    <w:abstractNumId w:val="15"/>
  </w:num>
  <w:num w:numId="28">
    <w:abstractNumId w:val="9"/>
  </w:num>
  <w:num w:numId="29">
    <w:abstractNumId w:val="9"/>
    <w:lvlOverride w:ilvl="1">
      <w:lvl w:ilvl="1">
        <w:numFmt w:val="decimal"/>
        <w:lvlText w:val="%2."/>
        <w:lvlJc w:val="left"/>
      </w:lvl>
    </w:lvlOverride>
  </w:num>
  <w:num w:numId="30">
    <w:abstractNumId w:val="9"/>
    <w:lvlOverride w:ilvl="1">
      <w:lvl w:ilvl="1">
        <w:numFmt w:val="bullet"/>
        <w:lvlText w:val="o"/>
        <w:lvlJc w:val="left"/>
        <w:pPr>
          <w:tabs>
            <w:tab w:val="num" w:pos="1440"/>
          </w:tabs>
          <w:ind w:left="1440" w:hanging="360"/>
        </w:pPr>
        <w:rPr>
          <w:rFonts w:ascii="Courier New" w:hAnsi="Courier New" w:hint="default"/>
          <w:sz w:val="20"/>
        </w:rPr>
      </w:lvl>
    </w:lvlOverride>
  </w:num>
  <w:num w:numId="31">
    <w:abstractNumId w:val="7"/>
  </w:num>
  <w:num w:numId="32">
    <w:abstractNumId w:val="2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n Weinstein">
    <w15:presenceInfo w15:providerId="Windows Live" w15:userId="9b53276f14d31595"/>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trackRevisions/>
  <w:doNotTrackMov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FE6"/>
    <w:rsid w:val="000323B7"/>
    <w:rsid w:val="000349DD"/>
    <w:rsid w:val="00041DB4"/>
    <w:rsid w:val="00140A6A"/>
    <w:rsid w:val="00173990"/>
    <w:rsid w:val="001B43C9"/>
    <w:rsid w:val="00263040"/>
    <w:rsid w:val="00272478"/>
    <w:rsid w:val="002D7DCB"/>
    <w:rsid w:val="003E3124"/>
    <w:rsid w:val="00407352"/>
    <w:rsid w:val="00433DCC"/>
    <w:rsid w:val="004B3E0F"/>
    <w:rsid w:val="004F713F"/>
    <w:rsid w:val="00587082"/>
    <w:rsid w:val="005C7557"/>
    <w:rsid w:val="005E5E6E"/>
    <w:rsid w:val="00681E35"/>
    <w:rsid w:val="006874C0"/>
    <w:rsid w:val="006C009F"/>
    <w:rsid w:val="00763396"/>
    <w:rsid w:val="0077208C"/>
    <w:rsid w:val="007E0BBD"/>
    <w:rsid w:val="007E249F"/>
    <w:rsid w:val="008316A5"/>
    <w:rsid w:val="008349FC"/>
    <w:rsid w:val="00871E82"/>
    <w:rsid w:val="008D0C22"/>
    <w:rsid w:val="00901035"/>
    <w:rsid w:val="00912362"/>
    <w:rsid w:val="0092475E"/>
    <w:rsid w:val="009D37AE"/>
    <w:rsid w:val="009D48A3"/>
    <w:rsid w:val="00AB3E62"/>
    <w:rsid w:val="00B339B5"/>
    <w:rsid w:val="00B44FE6"/>
    <w:rsid w:val="00B648B3"/>
    <w:rsid w:val="00CD6ACB"/>
    <w:rsid w:val="00D25B20"/>
    <w:rsid w:val="00D455C3"/>
    <w:rsid w:val="00D6272D"/>
    <w:rsid w:val="00D63017"/>
    <w:rsid w:val="00E644ED"/>
    <w:rsid w:val="00E95B91"/>
    <w:rsid w:val="00F127D2"/>
    <w:rsid w:val="00F162B5"/>
    <w:rsid w:val="00FA1C5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F3E9DE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44FE6"/>
    <w:pPr>
      <w:spacing w:after="200" w:line="480" w:lineRule="auto"/>
    </w:pPr>
  </w:style>
  <w:style w:type="paragraph" w:styleId="Heading1">
    <w:name w:val="heading 1"/>
    <w:basedOn w:val="Normal"/>
    <w:next w:val="Normal"/>
    <w:link w:val="Heading1Char"/>
    <w:uiPriority w:val="9"/>
    <w:qFormat/>
    <w:rsid w:val="00B44FE6"/>
    <w:pPr>
      <w:spacing w:before="120" w:after="240" w:line="240" w:lineRule="auto"/>
      <w:outlineLvl w:val="0"/>
    </w:pPr>
    <w:rPr>
      <w:b/>
      <w:sz w:val="28"/>
    </w:rPr>
  </w:style>
  <w:style w:type="paragraph" w:styleId="Heading2">
    <w:name w:val="heading 2"/>
    <w:basedOn w:val="Normal"/>
    <w:next w:val="Normal"/>
    <w:link w:val="Heading2Char"/>
    <w:uiPriority w:val="9"/>
    <w:unhideWhenUsed/>
    <w:qFormat/>
    <w:rsid w:val="00B44FE6"/>
    <w:pPr>
      <w:keepNext/>
      <w:keepLines/>
      <w:spacing w:before="40" w:after="0"/>
      <w:outlineLvl w:val="1"/>
    </w:pPr>
    <w:rPr>
      <w:rFonts w:eastAsiaTheme="minorEastAsia"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FE6"/>
    <w:rPr>
      <w:b/>
      <w:sz w:val="28"/>
    </w:rPr>
  </w:style>
  <w:style w:type="character" w:customStyle="1" w:styleId="Heading2Char">
    <w:name w:val="Heading 2 Char"/>
    <w:basedOn w:val="DefaultParagraphFont"/>
    <w:link w:val="Heading2"/>
    <w:uiPriority w:val="9"/>
    <w:rsid w:val="00B44FE6"/>
    <w:rPr>
      <w:rFonts w:eastAsiaTheme="minorEastAsia" w:cstheme="majorBidi"/>
      <w:color w:val="000000" w:themeColor="text1"/>
      <w:sz w:val="26"/>
      <w:szCs w:val="26"/>
    </w:rPr>
  </w:style>
  <w:style w:type="paragraph" w:styleId="ListParagraph">
    <w:name w:val="List Paragraph"/>
    <w:basedOn w:val="Normal"/>
    <w:uiPriority w:val="34"/>
    <w:qFormat/>
    <w:rsid w:val="00B44FE6"/>
    <w:pPr>
      <w:ind w:left="720"/>
      <w:contextualSpacing/>
    </w:pPr>
  </w:style>
  <w:style w:type="character" w:styleId="SubtleReference">
    <w:name w:val="Subtle Reference"/>
    <w:basedOn w:val="DefaultParagraphFont"/>
    <w:uiPriority w:val="31"/>
    <w:qFormat/>
    <w:rsid w:val="00B44FE6"/>
    <w:rPr>
      <w:smallCaps/>
      <w:color w:val="ED7D31" w:themeColor="accent2"/>
      <w:u w:val="single"/>
    </w:rPr>
  </w:style>
  <w:style w:type="character" w:styleId="Hyperlink">
    <w:name w:val="Hyperlink"/>
    <w:basedOn w:val="DefaultParagraphFont"/>
    <w:uiPriority w:val="99"/>
    <w:unhideWhenUsed/>
    <w:rsid w:val="00B44FE6"/>
    <w:rPr>
      <w:color w:val="0000FF"/>
      <w:u w:val="single"/>
    </w:rPr>
  </w:style>
  <w:style w:type="character" w:customStyle="1" w:styleId="label">
    <w:name w:val="label"/>
    <w:basedOn w:val="DefaultParagraphFont"/>
    <w:rsid w:val="00B44FE6"/>
  </w:style>
  <w:style w:type="character" w:customStyle="1" w:styleId="focus-highlight">
    <w:name w:val="focus-highlight"/>
    <w:basedOn w:val="DefaultParagraphFont"/>
    <w:rsid w:val="00B44FE6"/>
  </w:style>
  <w:style w:type="character" w:customStyle="1" w:styleId="databold">
    <w:name w:val="data_bold"/>
    <w:basedOn w:val="DefaultParagraphFont"/>
    <w:rsid w:val="00B44FE6"/>
  </w:style>
  <w:style w:type="character" w:customStyle="1" w:styleId="button-abstract">
    <w:name w:val="button-abstract"/>
    <w:basedOn w:val="DefaultParagraphFont"/>
    <w:rsid w:val="00B44FE6"/>
  </w:style>
  <w:style w:type="character" w:styleId="CommentReference">
    <w:name w:val="annotation reference"/>
    <w:basedOn w:val="DefaultParagraphFont"/>
    <w:uiPriority w:val="99"/>
    <w:semiHidden/>
    <w:unhideWhenUsed/>
    <w:rsid w:val="00B44FE6"/>
    <w:rPr>
      <w:sz w:val="18"/>
      <w:szCs w:val="18"/>
    </w:rPr>
  </w:style>
  <w:style w:type="paragraph" w:styleId="CommentText">
    <w:name w:val="annotation text"/>
    <w:basedOn w:val="Normal"/>
    <w:link w:val="CommentTextChar"/>
    <w:uiPriority w:val="99"/>
    <w:unhideWhenUsed/>
    <w:rsid w:val="00B44FE6"/>
    <w:pPr>
      <w:spacing w:line="240" w:lineRule="auto"/>
    </w:pPr>
  </w:style>
  <w:style w:type="character" w:customStyle="1" w:styleId="CommentTextChar">
    <w:name w:val="Comment Text Char"/>
    <w:basedOn w:val="DefaultParagraphFont"/>
    <w:link w:val="CommentText"/>
    <w:uiPriority w:val="99"/>
    <w:rsid w:val="00B44FE6"/>
  </w:style>
  <w:style w:type="character" w:customStyle="1" w:styleId="CommentSubjectChar">
    <w:name w:val="Comment Subject Char"/>
    <w:basedOn w:val="CommentTextChar"/>
    <w:link w:val="CommentSubject"/>
    <w:uiPriority w:val="99"/>
    <w:semiHidden/>
    <w:rsid w:val="00B44FE6"/>
    <w:rPr>
      <w:b/>
      <w:bCs/>
      <w:sz w:val="20"/>
      <w:szCs w:val="20"/>
    </w:rPr>
  </w:style>
  <w:style w:type="paragraph" w:styleId="CommentSubject">
    <w:name w:val="annotation subject"/>
    <w:basedOn w:val="CommentText"/>
    <w:next w:val="CommentText"/>
    <w:link w:val="CommentSubjectChar"/>
    <w:uiPriority w:val="99"/>
    <w:semiHidden/>
    <w:unhideWhenUsed/>
    <w:rsid w:val="00B44FE6"/>
    <w:rPr>
      <w:b/>
      <w:bCs/>
      <w:sz w:val="20"/>
      <w:szCs w:val="20"/>
    </w:rPr>
  </w:style>
  <w:style w:type="character" w:customStyle="1" w:styleId="CommentSubjectChar1">
    <w:name w:val="Comment Subject Char1"/>
    <w:basedOn w:val="CommentTextChar"/>
    <w:uiPriority w:val="99"/>
    <w:semiHidden/>
    <w:rsid w:val="00B44FE6"/>
    <w:rPr>
      <w:b/>
      <w:bCs/>
      <w:sz w:val="20"/>
      <w:szCs w:val="20"/>
    </w:rPr>
  </w:style>
  <w:style w:type="paragraph" w:styleId="BalloonText">
    <w:name w:val="Balloon Text"/>
    <w:basedOn w:val="Normal"/>
    <w:link w:val="BalloonTextChar"/>
    <w:uiPriority w:val="99"/>
    <w:semiHidden/>
    <w:unhideWhenUsed/>
    <w:rsid w:val="00B44FE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4FE6"/>
    <w:rPr>
      <w:rFonts w:ascii="Times New Roman" w:hAnsi="Times New Roman" w:cs="Times New Roman"/>
      <w:sz w:val="18"/>
      <w:szCs w:val="18"/>
    </w:rPr>
  </w:style>
  <w:style w:type="paragraph" w:styleId="Header">
    <w:name w:val="header"/>
    <w:basedOn w:val="Normal"/>
    <w:link w:val="HeaderChar"/>
    <w:uiPriority w:val="99"/>
    <w:unhideWhenUsed/>
    <w:rsid w:val="00B44F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FE6"/>
  </w:style>
  <w:style w:type="paragraph" w:styleId="Footer">
    <w:name w:val="footer"/>
    <w:basedOn w:val="Normal"/>
    <w:link w:val="FooterChar"/>
    <w:uiPriority w:val="99"/>
    <w:unhideWhenUsed/>
    <w:rsid w:val="00B44F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FE6"/>
  </w:style>
  <w:style w:type="paragraph" w:customStyle="1" w:styleId="p2">
    <w:name w:val="p2"/>
    <w:basedOn w:val="Normal"/>
    <w:rsid w:val="00B44FE6"/>
    <w:pPr>
      <w:spacing w:after="90" w:line="240" w:lineRule="auto"/>
    </w:pPr>
    <w:rPr>
      <w:rFonts w:ascii="Times New Roman" w:hAnsi="Times New Roman" w:cs="Times New Roman"/>
      <w:sz w:val="17"/>
      <w:szCs w:val="17"/>
    </w:rPr>
  </w:style>
  <w:style w:type="character" w:customStyle="1" w:styleId="apple-converted-space">
    <w:name w:val="apple-converted-space"/>
    <w:basedOn w:val="DefaultParagraphFont"/>
    <w:rsid w:val="00B44FE6"/>
  </w:style>
  <w:style w:type="character" w:customStyle="1" w:styleId="il">
    <w:name w:val="il"/>
    <w:basedOn w:val="DefaultParagraphFont"/>
    <w:rsid w:val="00B44FE6"/>
  </w:style>
  <w:style w:type="character" w:customStyle="1" w:styleId="hithilite">
    <w:name w:val="hithilite"/>
    <w:basedOn w:val="DefaultParagraphFont"/>
    <w:rsid w:val="00B44FE6"/>
  </w:style>
  <w:style w:type="paragraph" w:customStyle="1" w:styleId="frfield">
    <w:name w:val="fr_field"/>
    <w:basedOn w:val="Normal"/>
    <w:rsid w:val="00B44FE6"/>
    <w:pPr>
      <w:spacing w:before="100" w:beforeAutospacing="1" w:after="100" w:afterAutospacing="1" w:line="240" w:lineRule="auto"/>
    </w:pPr>
    <w:rPr>
      <w:rFonts w:ascii="Times New Roman" w:eastAsia="Times New Roman" w:hAnsi="Times New Roman" w:cs="Times New Roman"/>
    </w:rPr>
  </w:style>
  <w:style w:type="character" w:customStyle="1" w:styleId="frlabel">
    <w:name w:val="fr_label"/>
    <w:basedOn w:val="DefaultParagraphFont"/>
    <w:rsid w:val="00B44FE6"/>
  </w:style>
  <w:style w:type="paragraph" w:customStyle="1" w:styleId="sourcetitle">
    <w:name w:val="sourcetitle"/>
    <w:basedOn w:val="Normal"/>
    <w:rsid w:val="00B44FE6"/>
    <w:pPr>
      <w:spacing w:before="100" w:beforeAutospacing="1" w:after="100" w:afterAutospacing="1" w:line="240" w:lineRule="auto"/>
    </w:pPr>
    <w:rPr>
      <w:rFonts w:ascii="Times New Roman" w:eastAsia="Times New Roman" w:hAnsi="Times New Roman" w:cs="Times New Roman"/>
    </w:rPr>
  </w:style>
  <w:style w:type="paragraph" w:customStyle="1" w:styleId="frlabel1">
    <w:name w:val="fr_label1"/>
    <w:basedOn w:val="Normal"/>
    <w:rsid w:val="00B44FE6"/>
    <w:pPr>
      <w:spacing w:before="100" w:beforeAutospacing="1" w:after="100" w:afterAutospacing="1" w:line="240" w:lineRule="auto"/>
    </w:pPr>
    <w:rPr>
      <w:rFonts w:ascii="Times New Roman" w:eastAsia="Times New Roman" w:hAnsi="Times New Roman" w:cs="Times New Roman"/>
    </w:rPr>
  </w:style>
  <w:style w:type="character" w:styleId="LineNumber">
    <w:name w:val="line number"/>
    <w:basedOn w:val="DefaultParagraphFont"/>
    <w:uiPriority w:val="99"/>
    <w:semiHidden/>
    <w:unhideWhenUsed/>
    <w:rsid w:val="00B44FE6"/>
  </w:style>
  <w:style w:type="paragraph" w:styleId="NormalWeb">
    <w:name w:val="Normal (Web)"/>
    <w:basedOn w:val="Normal"/>
    <w:uiPriority w:val="99"/>
    <w:unhideWhenUsed/>
    <w:rsid w:val="00B44FE6"/>
    <w:pPr>
      <w:spacing w:before="100" w:beforeAutospacing="1" w:after="100" w:afterAutospacing="1" w:line="240" w:lineRule="auto"/>
    </w:pPr>
    <w:rPr>
      <w:rFonts w:ascii="Times New Roman" w:hAnsi="Times New Roman" w:cs="Times New Roman"/>
    </w:rPr>
  </w:style>
  <w:style w:type="character" w:customStyle="1" w:styleId="author">
    <w:name w:val="author"/>
    <w:basedOn w:val="DefaultParagraphFont"/>
    <w:rsid w:val="00B44FE6"/>
  </w:style>
  <w:style w:type="character" w:customStyle="1" w:styleId="pubyear">
    <w:name w:val="pubyear"/>
    <w:basedOn w:val="DefaultParagraphFont"/>
    <w:rsid w:val="00B44FE6"/>
  </w:style>
  <w:style w:type="character" w:customStyle="1" w:styleId="articletitle">
    <w:name w:val="articletitle"/>
    <w:basedOn w:val="DefaultParagraphFont"/>
    <w:rsid w:val="00B44FE6"/>
  </w:style>
  <w:style w:type="character" w:customStyle="1" w:styleId="journaltitle">
    <w:name w:val="journaltitle"/>
    <w:basedOn w:val="DefaultParagraphFont"/>
    <w:rsid w:val="00B44FE6"/>
  </w:style>
  <w:style w:type="character" w:customStyle="1" w:styleId="vol">
    <w:name w:val="vol"/>
    <w:basedOn w:val="DefaultParagraphFont"/>
    <w:rsid w:val="00B44FE6"/>
  </w:style>
  <w:style w:type="character" w:customStyle="1" w:styleId="pagefirst">
    <w:name w:val="pagefirst"/>
    <w:basedOn w:val="DefaultParagraphFont"/>
    <w:rsid w:val="00B44FE6"/>
  </w:style>
  <w:style w:type="character" w:customStyle="1" w:styleId="pagelast">
    <w:name w:val="pagelast"/>
    <w:basedOn w:val="DefaultParagraphFont"/>
    <w:rsid w:val="00B44FE6"/>
  </w:style>
  <w:style w:type="character" w:customStyle="1" w:styleId="article-headermeta-info-label">
    <w:name w:val="article-header__meta-info-label"/>
    <w:basedOn w:val="DefaultParagraphFont"/>
    <w:rsid w:val="00B44FE6"/>
  </w:style>
  <w:style w:type="paragraph" w:styleId="Revision">
    <w:name w:val="Revision"/>
    <w:hidden/>
    <w:uiPriority w:val="99"/>
    <w:semiHidden/>
    <w:rsid w:val="00B44FE6"/>
    <w:rPr>
      <w:szCs w:val="22"/>
    </w:rPr>
  </w:style>
  <w:style w:type="character" w:styleId="Emphasis">
    <w:name w:val="Emphasis"/>
    <w:basedOn w:val="DefaultParagraphFont"/>
    <w:uiPriority w:val="20"/>
    <w:qFormat/>
    <w:rsid w:val="00B44FE6"/>
    <w:rPr>
      <w:i/>
      <w:iCs/>
    </w:rPr>
  </w:style>
  <w:style w:type="paragraph" w:styleId="HTMLPreformatted">
    <w:name w:val="HTML Preformatted"/>
    <w:basedOn w:val="Normal"/>
    <w:link w:val="HTMLPreformattedChar"/>
    <w:uiPriority w:val="99"/>
    <w:semiHidden/>
    <w:unhideWhenUsed/>
    <w:rsid w:val="00B44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44FE6"/>
    <w:rPr>
      <w:rFonts w:ascii="Courier New" w:hAnsi="Courier New" w:cs="Courier New"/>
      <w:sz w:val="20"/>
      <w:szCs w:val="20"/>
    </w:rPr>
  </w:style>
  <w:style w:type="character" w:styleId="HTMLCode">
    <w:name w:val="HTML Code"/>
    <w:basedOn w:val="DefaultParagraphFont"/>
    <w:uiPriority w:val="99"/>
    <w:semiHidden/>
    <w:unhideWhenUsed/>
    <w:rsid w:val="00B44FE6"/>
    <w:rPr>
      <w:rFonts w:ascii="Courier New" w:eastAsiaTheme="minorHAnsi"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9"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catherine.graham@wsl.ch" TargetMode="External"/><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image" Target="media/image1.tiff"/><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0727727-007A-DE4F-9B79-3F1D04E33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36</Pages>
  <Words>30218</Words>
  <Characters>172248</Characters>
  <Application>Microsoft Macintosh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Weinstein</dc:creator>
  <cp:keywords/>
  <dc:description/>
  <cp:lastModifiedBy>Ben Weinstein</cp:lastModifiedBy>
  <cp:revision>4</cp:revision>
  <dcterms:created xsi:type="dcterms:W3CDTF">2018-02-14T15:23:00Z</dcterms:created>
  <dcterms:modified xsi:type="dcterms:W3CDTF">2018-02-14T15:37:00Z</dcterms:modified>
</cp:coreProperties>
</file>